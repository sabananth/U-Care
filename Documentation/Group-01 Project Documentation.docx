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D978" w14:textId="77777777" w:rsidR="00B616FA" w:rsidRDefault="00B616FA" w:rsidP="00B616FA">
      <w:pPr>
        <w:jc w:val="center"/>
        <w:rPr>
          <w:rFonts w:ascii="Adobe Garamond Pro Bold" w:hAnsi="Adobe Garamond Pro Bold" w:cs="Times New Roman"/>
          <w:b/>
          <w:bCs/>
          <w:sz w:val="64"/>
          <w:szCs w:val="64"/>
        </w:rPr>
      </w:pPr>
      <w:r>
        <w:rPr>
          <w:rFonts w:ascii="Adobe Garamond Pro Bold" w:hAnsi="Adobe Garamond Pro Bold" w:cs="Times New Roman"/>
          <w:b/>
          <w:bCs/>
          <w:sz w:val="64"/>
          <w:szCs w:val="64"/>
        </w:rPr>
        <w:t>PROJECT DOCUMENTATION</w:t>
      </w:r>
    </w:p>
    <w:p w14:paraId="52A1BBE4" w14:textId="77777777" w:rsidR="00B616FA" w:rsidRDefault="00B616FA" w:rsidP="00B616FA">
      <w:pPr>
        <w:jc w:val="center"/>
        <w:rPr>
          <w:rFonts w:cstheme="minorHAnsi"/>
          <w:b/>
          <w:bCs/>
          <w:sz w:val="56"/>
          <w:szCs w:val="56"/>
        </w:rPr>
      </w:pPr>
      <w:r>
        <w:rPr>
          <w:rFonts w:cstheme="minorHAnsi"/>
          <w:b/>
          <w:bCs/>
          <w:sz w:val="56"/>
          <w:szCs w:val="56"/>
        </w:rPr>
        <w:t>U-Care</w:t>
      </w:r>
    </w:p>
    <w:p w14:paraId="21B1F7DE" w14:textId="77777777" w:rsidR="00B616FA" w:rsidRDefault="00B616FA" w:rsidP="00B616FA">
      <w:pPr>
        <w:jc w:val="center"/>
        <w:rPr>
          <w:rFonts w:cstheme="minorHAnsi"/>
          <w:b/>
          <w:bCs/>
          <w:sz w:val="56"/>
          <w:szCs w:val="56"/>
        </w:rPr>
      </w:pPr>
      <w:r>
        <w:rPr>
          <w:rFonts w:cstheme="minorHAnsi"/>
          <w:b/>
          <w:bCs/>
          <w:sz w:val="56"/>
          <w:szCs w:val="56"/>
        </w:rPr>
        <w:t>(The University Care)</w:t>
      </w:r>
    </w:p>
    <w:p w14:paraId="6E6E4703" w14:textId="6BE5C773" w:rsidR="00B616FA" w:rsidRDefault="008D2C64" w:rsidP="00B616FA">
      <w:pPr>
        <w:jc w:val="center"/>
        <w:rPr>
          <w:rFonts w:cstheme="minorHAnsi"/>
          <w:sz w:val="38"/>
          <w:szCs w:val="38"/>
        </w:rPr>
      </w:pPr>
      <w:r w:rsidRPr="00B2241F">
        <w:rPr>
          <w:rFonts w:cstheme="minorHAnsi"/>
          <w:sz w:val="38"/>
          <w:szCs w:val="38"/>
        </w:rPr>
        <w:t xml:space="preserve">Complaint </w:t>
      </w:r>
      <w:r w:rsidR="00B2241F" w:rsidRPr="00B2241F">
        <w:rPr>
          <w:rFonts w:cstheme="minorHAnsi"/>
          <w:sz w:val="38"/>
          <w:szCs w:val="38"/>
        </w:rPr>
        <w:t>M</w:t>
      </w:r>
      <w:r w:rsidRPr="00B2241F">
        <w:rPr>
          <w:rFonts w:cstheme="minorHAnsi"/>
          <w:sz w:val="38"/>
          <w:szCs w:val="38"/>
        </w:rPr>
        <w:t xml:space="preserve">anagement </w:t>
      </w:r>
      <w:r w:rsidR="00B2241F" w:rsidRPr="00B2241F">
        <w:rPr>
          <w:rFonts w:cstheme="minorHAnsi"/>
          <w:sz w:val="38"/>
          <w:szCs w:val="38"/>
        </w:rPr>
        <w:t>S</w:t>
      </w:r>
      <w:r w:rsidRPr="00B2241F">
        <w:rPr>
          <w:rFonts w:cstheme="minorHAnsi"/>
          <w:sz w:val="38"/>
          <w:szCs w:val="38"/>
        </w:rPr>
        <w:t xml:space="preserve">ystem for </w:t>
      </w:r>
      <w:r w:rsidR="00B2241F" w:rsidRPr="00B2241F">
        <w:rPr>
          <w:rFonts w:cstheme="minorHAnsi"/>
          <w:sz w:val="38"/>
          <w:szCs w:val="38"/>
        </w:rPr>
        <w:t>U</w:t>
      </w:r>
      <w:r w:rsidRPr="00B2241F">
        <w:rPr>
          <w:rFonts w:cstheme="minorHAnsi"/>
          <w:sz w:val="38"/>
          <w:szCs w:val="38"/>
        </w:rPr>
        <w:t>niversity</w:t>
      </w:r>
      <w:r w:rsidR="00B2241F" w:rsidRPr="00B2241F">
        <w:rPr>
          <w:rFonts w:cstheme="minorHAnsi"/>
          <w:sz w:val="38"/>
          <w:szCs w:val="38"/>
        </w:rPr>
        <w:t xml:space="preserve"> Students</w:t>
      </w:r>
    </w:p>
    <w:p w14:paraId="63E078C7" w14:textId="3A48549C" w:rsidR="00A53CBA" w:rsidRPr="00A53CBA" w:rsidRDefault="00F2187B" w:rsidP="00A22362">
      <w:pPr>
        <w:tabs>
          <w:tab w:val="center" w:pos="1801"/>
        </w:tabs>
      </w:pPr>
      <w:r>
        <w:rPr>
          <w:rFonts w:cstheme="minorHAnsi"/>
          <w:noProof/>
          <w:lang w:bidi="ta-LK"/>
        </w:rPr>
        <w:drawing>
          <wp:anchor distT="0" distB="0" distL="114300" distR="114300" simplePos="0" relativeHeight="251658240" behindDoc="0" locked="0" layoutInCell="1" allowOverlap="1" wp14:anchorId="20C88158" wp14:editId="0944EC64">
            <wp:simplePos x="0" y="0"/>
            <wp:positionH relativeFrom="column">
              <wp:posOffset>1124915</wp:posOffset>
            </wp:positionH>
            <wp:positionV relativeFrom="paragraph">
              <wp:posOffset>233045</wp:posOffset>
            </wp:positionV>
            <wp:extent cx="3474720" cy="34747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7472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241F">
        <w:br w:type="textWrapping" w:clear="all"/>
      </w:r>
    </w:p>
    <w:p w14:paraId="1DA4C114" w14:textId="0974E0CB" w:rsidR="00B616FA" w:rsidRDefault="00B616FA" w:rsidP="00B2241F">
      <w:pPr>
        <w:jc w:val="center"/>
        <w:rPr>
          <w:rFonts w:cstheme="minorHAnsi"/>
          <w:b/>
          <w:bCs/>
          <w:sz w:val="40"/>
          <w:szCs w:val="40"/>
        </w:rPr>
      </w:pPr>
      <w:r>
        <w:rPr>
          <w:rFonts w:cstheme="minorHAnsi"/>
          <w:b/>
          <w:bCs/>
          <w:sz w:val="40"/>
          <w:szCs w:val="40"/>
        </w:rPr>
        <w:t>Group No-01</w:t>
      </w:r>
    </w:p>
    <w:p w14:paraId="548FCC99" w14:textId="77777777" w:rsidR="00B616FA" w:rsidRDefault="00B616FA" w:rsidP="00B2241F">
      <w:pPr>
        <w:jc w:val="center"/>
        <w:rPr>
          <w:rFonts w:cstheme="minorHAnsi"/>
          <w:b/>
          <w:bCs/>
          <w:sz w:val="40"/>
          <w:szCs w:val="40"/>
        </w:rPr>
      </w:pPr>
      <w:r>
        <w:rPr>
          <w:rFonts w:cstheme="minorHAnsi"/>
          <w:b/>
          <w:bCs/>
          <w:sz w:val="40"/>
          <w:szCs w:val="40"/>
        </w:rPr>
        <w:t>IT3162-Group Project</w:t>
      </w:r>
    </w:p>
    <w:p w14:paraId="2BA8DA22" w14:textId="77777777" w:rsidR="00B616FA" w:rsidRDefault="00B616FA" w:rsidP="00B2241F">
      <w:pPr>
        <w:jc w:val="center"/>
        <w:rPr>
          <w:rFonts w:cstheme="minorHAnsi"/>
          <w:b/>
          <w:bCs/>
          <w:sz w:val="40"/>
          <w:szCs w:val="40"/>
        </w:rPr>
      </w:pPr>
      <w:r>
        <w:rPr>
          <w:rFonts w:cstheme="minorHAnsi"/>
          <w:b/>
          <w:bCs/>
          <w:sz w:val="40"/>
          <w:szCs w:val="40"/>
        </w:rPr>
        <w:t>Department of Physical Science</w:t>
      </w:r>
    </w:p>
    <w:p w14:paraId="64DC2B54" w14:textId="04E61309" w:rsidR="00A53CBA" w:rsidRDefault="00B616FA" w:rsidP="00A53CBA">
      <w:pPr>
        <w:jc w:val="center"/>
        <w:rPr>
          <w:rFonts w:cstheme="minorHAnsi"/>
          <w:b/>
          <w:bCs/>
          <w:sz w:val="40"/>
          <w:szCs w:val="40"/>
        </w:rPr>
      </w:pPr>
      <w:r>
        <w:rPr>
          <w:rFonts w:cstheme="minorHAnsi"/>
          <w:b/>
          <w:bCs/>
          <w:sz w:val="40"/>
          <w:szCs w:val="40"/>
        </w:rPr>
        <w:t>Faculty of Applied Science</w:t>
      </w:r>
    </w:p>
    <w:p w14:paraId="2CCE8E3B" w14:textId="77777777" w:rsidR="00B616FA" w:rsidRDefault="00B616FA" w:rsidP="00B2241F">
      <w:pPr>
        <w:jc w:val="center"/>
        <w:rPr>
          <w:rFonts w:cstheme="minorHAnsi"/>
          <w:b/>
          <w:bCs/>
          <w:sz w:val="40"/>
          <w:szCs w:val="40"/>
        </w:rPr>
      </w:pPr>
      <w:r>
        <w:rPr>
          <w:rFonts w:cstheme="minorHAnsi"/>
          <w:b/>
          <w:bCs/>
          <w:sz w:val="40"/>
          <w:szCs w:val="40"/>
        </w:rPr>
        <w:t>University of Vavuniya</w:t>
      </w:r>
    </w:p>
    <w:p w14:paraId="5764409D" w14:textId="3C0FB927" w:rsidR="00A55CAE" w:rsidRDefault="00B616FA" w:rsidP="00A55CAE">
      <w:pPr>
        <w:jc w:val="center"/>
        <w:rPr>
          <w:rFonts w:cstheme="minorHAnsi"/>
          <w:b/>
          <w:bCs/>
          <w:sz w:val="40"/>
          <w:szCs w:val="40"/>
        </w:rPr>
      </w:pPr>
      <w:r>
        <w:rPr>
          <w:rFonts w:cstheme="minorHAnsi"/>
          <w:b/>
          <w:bCs/>
          <w:sz w:val="40"/>
          <w:szCs w:val="40"/>
        </w:rPr>
        <w:t>202</w:t>
      </w:r>
      <w:r w:rsidR="00A55CAE">
        <w:rPr>
          <w:rFonts w:cstheme="minorHAnsi"/>
          <w:b/>
          <w:bCs/>
          <w:sz w:val="40"/>
          <w:szCs w:val="40"/>
        </w:rPr>
        <w:t>2</w:t>
      </w:r>
    </w:p>
    <w:p w14:paraId="14E4F262" w14:textId="2E3357F1" w:rsidR="00C973A1" w:rsidRPr="00A55CAE" w:rsidRDefault="00B616FA" w:rsidP="00C973A1">
      <w:pPr>
        <w:jc w:val="center"/>
        <w:rPr>
          <w:rFonts w:cstheme="minorHAnsi"/>
          <w:b/>
          <w:bCs/>
          <w:sz w:val="56"/>
          <w:szCs w:val="56"/>
        </w:rPr>
      </w:pPr>
      <w:r>
        <w:rPr>
          <w:rFonts w:cstheme="minorHAnsi"/>
          <w:b/>
          <w:bCs/>
          <w:sz w:val="56"/>
          <w:szCs w:val="56"/>
        </w:rPr>
        <w:lastRenderedPageBreak/>
        <w:t>DECLARATION</w:t>
      </w:r>
    </w:p>
    <w:p w14:paraId="4ACA7575" w14:textId="213D7BF0" w:rsidR="00B616FA" w:rsidRDefault="00B616FA" w:rsidP="00D563CA">
      <w:pPr>
        <w:jc w:val="both"/>
      </w:pPr>
      <w:r>
        <w:t>We hereby declare that this report submitted for evaluation of the course module IT3162 leading to the award of Bachelor of Information Technology is entirely our own work, and the contents taken from the work of others has been cited and acknowledged within the text. This report has not been submitted for any other degree in this university or any other institution.</w:t>
      </w:r>
    </w:p>
    <w:p w14:paraId="7753929E" w14:textId="2AB8D639" w:rsidR="00B616FA" w:rsidRDefault="00B616FA" w:rsidP="00E8409D">
      <w:pPr>
        <w:rPr>
          <w:rFonts w:cstheme="minorHAnsi"/>
          <w:bCs/>
        </w:rPr>
      </w:pPr>
      <w:r>
        <w:rPr>
          <w:rFonts w:cstheme="minorHAnsi"/>
          <w:b/>
        </w:rPr>
        <w:t xml:space="preserve">Project Title: </w:t>
      </w:r>
      <w:r>
        <w:rPr>
          <w:rFonts w:cstheme="minorHAnsi"/>
          <w:bCs/>
        </w:rPr>
        <w:t>U-Care (</w:t>
      </w:r>
      <w:bookmarkStart w:id="0" w:name="_Hlk106662465"/>
      <w:r w:rsidR="00E8409D" w:rsidRPr="00E8409D">
        <w:rPr>
          <w:rFonts w:cstheme="minorHAnsi"/>
          <w:bCs/>
        </w:rPr>
        <w:t xml:space="preserve">Complaint management system for University </w:t>
      </w:r>
      <w:bookmarkStart w:id="1" w:name="_Hlk106662589"/>
      <w:bookmarkEnd w:id="0"/>
      <w:r w:rsidR="00E8409D" w:rsidRPr="00E8409D">
        <w:rPr>
          <w:rFonts w:cstheme="minorHAnsi"/>
          <w:bCs/>
        </w:rPr>
        <w:t>Students</w:t>
      </w:r>
      <w:bookmarkEnd w:id="1"/>
      <w:r>
        <w:rPr>
          <w:rFonts w:cstheme="minorHAnsi"/>
          <w:bCs/>
        </w:rPr>
        <w:t>)</w:t>
      </w:r>
    </w:p>
    <w:p w14:paraId="37228802" w14:textId="211EA231" w:rsidR="00B616FA" w:rsidRDefault="00B616FA" w:rsidP="009D21D1">
      <w:pPr>
        <w:rPr>
          <w:rFonts w:cstheme="minorHAnsi"/>
          <w:bCs/>
        </w:rPr>
      </w:pPr>
      <w:r>
        <w:rPr>
          <w:rFonts w:cstheme="minorHAnsi"/>
          <w:b/>
        </w:rPr>
        <w:t xml:space="preserve">Group Number: </w:t>
      </w:r>
      <w:r>
        <w:rPr>
          <w:rFonts w:cstheme="minorHAnsi"/>
          <w:bCs/>
        </w:rPr>
        <w:t xml:space="preserve">01 </w:t>
      </w:r>
    </w:p>
    <w:p w14:paraId="464EE2D8" w14:textId="7270C475" w:rsidR="00111250" w:rsidRDefault="00B616FA" w:rsidP="00A55CAE">
      <w:pPr>
        <w:rPr>
          <w:rFonts w:cstheme="minorHAnsi"/>
          <w:b/>
        </w:rPr>
      </w:pPr>
      <w:r>
        <w:rPr>
          <w:rFonts w:cstheme="minorHAnsi"/>
          <w:b/>
        </w:rPr>
        <w:t xml:space="preserve">Group Details: </w:t>
      </w:r>
    </w:p>
    <w:p w14:paraId="6B2DB1D7" w14:textId="77777777" w:rsidR="00137FE2" w:rsidRDefault="00137FE2" w:rsidP="00A55CAE">
      <w:pPr>
        <w:rPr>
          <w:rFonts w:cstheme="minorHAnsi"/>
          <w:b/>
        </w:rPr>
      </w:pPr>
    </w:p>
    <w:tbl>
      <w:tblPr>
        <w:tblStyle w:val="TableGrid"/>
        <w:tblW w:w="9010" w:type="dxa"/>
        <w:tblLook w:val="04A0" w:firstRow="1" w:lastRow="0" w:firstColumn="1" w:lastColumn="0" w:noHBand="0" w:noVBand="1"/>
      </w:tblPr>
      <w:tblGrid>
        <w:gridCol w:w="3003"/>
        <w:gridCol w:w="3003"/>
        <w:gridCol w:w="3004"/>
      </w:tblGrid>
      <w:tr w:rsidR="0085765C" w14:paraId="4BA98331" w14:textId="77777777" w:rsidTr="00C973A1">
        <w:trPr>
          <w:trHeight w:val="458"/>
        </w:trPr>
        <w:tc>
          <w:tcPr>
            <w:tcW w:w="3003" w:type="dxa"/>
          </w:tcPr>
          <w:p w14:paraId="6823CC09" w14:textId="7AB66D29" w:rsidR="0085765C" w:rsidRDefault="00A22362" w:rsidP="00A55CAE">
            <w:pPr>
              <w:rPr>
                <w:rFonts w:cstheme="minorHAnsi"/>
                <w:b/>
              </w:rPr>
            </w:pPr>
            <w:r w:rsidRPr="00111250">
              <w:rPr>
                <w:rFonts w:cstheme="minorHAnsi"/>
                <w:b/>
                <w:bCs/>
                <w:lang w:val="en-GB"/>
              </w:rPr>
              <w:t>Reg. No</w:t>
            </w:r>
          </w:p>
        </w:tc>
        <w:tc>
          <w:tcPr>
            <w:tcW w:w="3003" w:type="dxa"/>
          </w:tcPr>
          <w:p w14:paraId="40575D45" w14:textId="70B85592" w:rsidR="0085765C" w:rsidRDefault="00A22362" w:rsidP="00A55CAE">
            <w:pPr>
              <w:rPr>
                <w:rFonts w:cstheme="minorHAnsi"/>
                <w:b/>
              </w:rPr>
            </w:pPr>
            <w:r w:rsidRPr="00111250">
              <w:rPr>
                <w:rFonts w:cstheme="minorHAnsi"/>
                <w:b/>
                <w:bCs/>
                <w:lang w:val="en-GB"/>
              </w:rPr>
              <w:t>Name</w:t>
            </w:r>
          </w:p>
        </w:tc>
        <w:tc>
          <w:tcPr>
            <w:tcW w:w="3004" w:type="dxa"/>
          </w:tcPr>
          <w:p w14:paraId="72A1FE66" w14:textId="154B8960" w:rsidR="0085765C" w:rsidRDefault="00A22362" w:rsidP="00A55CAE">
            <w:pPr>
              <w:rPr>
                <w:rFonts w:cstheme="minorHAnsi"/>
                <w:b/>
              </w:rPr>
            </w:pPr>
            <w:r w:rsidRPr="00111250">
              <w:rPr>
                <w:rFonts w:cstheme="minorHAnsi"/>
                <w:b/>
                <w:bCs/>
                <w:lang w:val="en-GB"/>
              </w:rPr>
              <w:t>Signature</w:t>
            </w:r>
          </w:p>
        </w:tc>
      </w:tr>
      <w:tr w:rsidR="00A22362" w14:paraId="3316FF94" w14:textId="77777777" w:rsidTr="00C973A1">
        <w:trPr>
          <w:trHeight w:val="458"/>
        </w:trPr>
        <w:tc>
          <w:tcPr>
            <w:tcW w:w="3003" w:type="dxa"/>
          </w:tcPr>
          <w:p w14:paraId="411ADD9F" w14:textId="056692CC" w:rsidR="00A22362" w:rsidRDefault="00A22362" w:rsidP="00A22362">
            <w:pPr>
              <w:rPr>
                <w:rFonts w:cstheme="minorHAnsi"/>
                <w:b/>
              </w:rPr>
            </w:pPr>
            <w:r w:rsidRPr="00111250">
              <w:rPr>
                <w:rFonts w:cstheme="minorHAnsi"/>
                <w:bCs/>
              </w:rPr>
              <w:t>201</w:t>
            </w:r>
            <w:r>
              <w:rPr>
                <w:rFonts w:cstheme="minorHAnsi"/>
                <w:bCs/>
              </w:rPr>
              <w:t>7</w:t>
            </w:r>
            <w:r w:rsidRPr="00111250">
              <w:rPr>
                <w:rFonts w:cstheme="minorHAnsi"/>
                <w:bCs/>
              </w:rPr>
              <w:t>/ICT/</w:t>
            </w:r>
            <w:r>
              <w:rPr>
                <w:rFonts w:cstheme="minorHAnsi"/>
                <w:bCs/>
              </w:rPr>
              <w:t>17</w:t>
            </w:r>
          </w:p>
        </w:tc>
        <w:tc>
          <w:tcPr>
            <w:tcW w:w="3003" w:type="dxa"/>
            <w:vAlign w:val="center"/>
          </w:tcPr>
          <w:p w14:paraId="3EB4E90A" w14:textId="5450F4E6" w:rsidR="00A22362" w:rsidRDefault="00A22362" w:rsidP="00A22362">
            <w:pPr>
              <w:rPr>
                <w:rFonts w:cstheme="minorHAnsi"/>
                <w:b/>
              </w:rPr>
            </w:pPr>
            <w:r w:rsidRPr="00111250">
              <w:rPr>
                <w:rFonts w:cstheme="minorHAnsi"/>
                <w:bCs/>
              </w:rPr>
              <w:t>Ms.</w:t>
            </w:r>
            <w:r>
              <w:rPr>
                <w:rFonts w:cstheme="minorHAnsi"/>
                <w:bCs/>
              </w:rPr>
              <w:t xml:space="preserve"> </w:t>
            </w:r>
            <w:proofErr w:type="spellStart"/>
            <w:r>
              <w:rPr>
                <w:rFonts w:cstheme="minorHAnsi"/>
                <w:bCs/>
              </w:rPr>
              <w:t>M.N.Fathima</w:t>
            </w:r>
            <w:proofErr w:type="spellEnd"/>
            <w:r>
              <w:rPr>
                <w:rFonts w:cstheme="minorHAnsi"/>
                <w:bCs/>
              </w:rPr>
              <w:t xml:space="preserve"> </w:t>
            </w:r>
            <w:proofErr w:type="spellStart"/>
            <w:r>
              <w:rPr>
                <w:rFonts w:cstheme="minorHAnsi"/>
                <w:bCs/>
              </w:rPr>
              <w:t>Sasna</w:t>
            </w:r>
            <w:proofErr w:type="spellEnd"/>
          </w:p>
        </w:tc>
        <w:tc>
          <w:tcPr>
            <w:tcW w:w="3004" w:type="dxa"/>
          </w:tcPr>
          <w:p w14:paraId="3D5CFB07" w14:textId="77777777" w:rsidR="00A22362" w:rsidRDefault="00A22362" w:rsidP="00A22362">
            <w:pPr>
              <w:rPr>
                <w:rFonts w:cstheme="minorHAnsi"/>
                <w:b/>
              </w:rPr>
            </w:pPr>
          </w:p>
        </w:tc>
      </w:tr>
      <w:tr w:rsidR="00A22362" w14:paraId="24326155" w14:textId="77777777" w:rsidTr="00C973A1">
        <w:trPr>
          <w:trHeight w:val="433"/>
        </w:trPr>
        <w:tc>
          <w:tcPr>
            <w:tcW w:w="3003" w:type="dxa"/>
          </w:tcPr>
          <w:p w14:paraId="1457A7E9" w14:textId="6C2DA12D" w:rsidR="00A22362" w:rsidRDefault="00A22362" w:rsidP="00A22362">
            <w:pPr>
              <w:rPr>
                <w:rFonts w:cstheme="minorHAnsi"/>
                <w:b/>
              </w:rPr>
            </w:pPr>
            <w:r w:rsidRPr="00111250">
              <w:rPr>
                <w:rFonts w:cstheme="minorHAnsi"/>
                <w:bCs/>
              </w:rPr>
              <w:t>201</w:t>
            </w:r>
            <w:r>
              <w:rPr>
                <w:rFonts w:cstheme="minorHAnsi"/>
                <w:bCs/>
              </w:rPr>
              <w:t>7</w:t>
            </w:r>
            <w:r w:rsidRPr="00111250">
              <w:rPr>
                <w:rFonts w:cstheme="minorHAnsi"/>
                <w:bCs/>
              </w:rPr>
              <w:t>/ICT/</w:t>
            </w:r>
            <w:r>
              <w:rPr>
                <w:rFonts w:cstheme="minorHAnsi"/>
                <w:bCs/>
              </w:rPr>
              <w:t>44</w:t>
            </w:r>
          </w:p>
        </w:tc>
        <w:tc>
          <w:tcPr>
            <w:tcW w:w="3003" w:type="dxa"/>
            <w:vAlign w:val="center"/>
          </w:tcPr>
          <w:p w14:paraId="01D152A4" w14:textId="3FF053EE" w:rsidR="00A22362" w:rsidRDefault="00A22362" w:rsidP="00A22362">
            <w:pPr>
              <w:rPr>
                <w:rFonts w:cstheme="minorHAnsi"/>
                <w:b/>
              </w:rPr>
            </w:pPr>
            <w:r w:rsidRPr="00111250">
              <w:rPr>
                <w:rFonts w:cstheme="minorHAnsi"/>
                <w:bCs/>
              </w:rPr>
              <w:t>Ms.</w:t>
            </w:r>
            <w:r>
              <w:rPr>
                <w:rFonts w:cstheme="minorHAnsi"/>
                <w:bCs/>
              </w:rPr>
              <w:t xml:space="preserve"> </w:t>
            </w:r>
            <w:proofErr w:type="spellStart"/>
            <w:r>
              <w:rPr>
                <w:rFonts w:cstheme="minorHAnsi"/>
                <w:bCs/>
              </w:rPr>
              <w:t>H.G.S.I.Dias</w:t>
            </w:r>
            <w:proofErr w:type="spellEnd"/>
          </w:p>
        </w:tc>
        <w:tc>
          <w:tcPr>
            <w:tcW w:w="3004" w:type="dxa"/>
          </w:tcPr>
          <w:p w14:paraId="565C0B82" w14:textId="77777777" w:rsidR="00A22362" w:rsidRDefault="00A22362" w:rsidP="00A22362">
            <w:pPr>
              <w:rPr>
                <w:rFonts w:cstheme="minorHAnsi"/>
                <w:b/>
              </w:rPr>
            </w:pPr>
          </w:p>
        </w:tc>
      </w:tr>
      <w:tr w:rsidR="00A22362" w14:paraId="1996DE24" w14:textId="77777777" w:rsidTr="00C973A1">
        <w:trPr>
          <w:trHeight w:val="458"/>
        </w:trPr>
        <w:tc>
          <w:tcPr>
            <w:tcW w:w="3003" w:type="dxa"/>
          </w:tcPr>
          <w:p w14:paraId="3BCCC1F6" w14:textId="19789304" w:rsidR="00A22362" w:rsidRDefault="00A22362" w:rsidP="00A22362">
            <w:pPr>
              <w:rPr>
                <w:rFonts w:cstheme="minorHAnsi"/>
                <w:b/>
              </w:rPr>
            </w:pPr>
            <w:r w:rsidRPr="00111250">
              <w:rPr>
                <w:rFonts w:cstheme="minorHAnsi"/>
                <w:bCs/>
              </w:rPr>
              <w:t>201</w:t>
            </w:r>
            <w:r>
              <w:rPr>
                <w:rFonts w:cstheme="minorHAnsi"/>
                <w:bCs/>
              </w:rPr>
              <w:t>7</w:t>
            </w:r>
            <w:r w:rsidRPr="00111250">
              <w:rPr>
                <w:rFonts w:cstheme="minorHAnsi"/>
                <w:bCs/>
              </w:rPr>
              <w:t>/ICT/</w:t>
            </w:r>
            <w:r>
              <w:rPr>
                <w:rFonts w:cstheme="minorHAnsi"/>
                <w:bCs/>
              </w:rPr>
              <w:t>53</w:t>
            </w:r>
          </w:p>
        </w:tc>
        <w:tc>
          <w:tcPr>
            <w:tcW w:w="3003" w:type="dxa"/>
          </w:tcPr>
          <w:p w14:paraId="3939CA2B" w14:textId="68FE3E96" w:rsidR="00A22362" w:rsidRDefault="00A22362" w:rsidP="00A22362">
            <w:pPr>
              <w:rPr>
                <w:rFonts w:cstheme="minorHAnsi"/>
                <w:b/>
              </w:rPr>
            </w:pPr>
            <w:r w:rsidRPr="00111250">
              <w:rPr>
                <w:rFonts w:cstheme="minorHAnsi"/>
                <w:bCs/>
              </w:rPr>
              <w:t>Ms.</w:t>
            </w:r>
            <w:r>
              <w:rPr>
                <w:rFonts w:cstheme="minorHAnsi"/>
                <w:bCs/>
              </w:rPr>
              <w:t xml:space="preserve"> </w:t>
            </w:r>
            <w:proofErr w:type="spellStart"/>
            <w:r>
              <w:rPr>
                <w:rFonts w:cstheme="minorHAnsi"/>
                <w:bCs/>
              </w:rPr>
              <w:t>T.Keethamy</w:t>
            </w:r>
            <w:proofErr w:type="spellEnd"/>
          </w:p>
        </w:tc>
        <w:tc>
          <w:tcPr>
            <w:tcW w:w="3004" w:type="dxa"/>
          </w:tcPr>
          <w:p w14:paraId="790D9841" w14:textId="77777777" w:rsidR="00A22362" w:rsidRDefault="00A22362" w:rsidP="00A22362">
            <w:pPr>
              <w:rPr>
                <w:rFonts w:cstheme="minorHAnsi"/>
                <w:b/>
              </w:rPr>
            </w:pPr>
          </w:p>
        </w:tc>
      </w:tr>
      <w:tr w:rsidR="00A22362" w14:paraId="50DC8CED" w14:textId="77777777" w:rsidTr="00C973A1">
        <w:trPr>
          <w:trHeight w:val="458"/>
        </w:trPr>
        <w:tc>
          <w:tcPr>
            <w:tcW w:w="3003" w:type="dxa"/>
          </w:tcPr>
          <w:p w14:paraId="4BD4CD8A" w14:textId="13471FE6" w:rsidR="00A22362" w:rsidRDefault="00A22362" w:rsidP="00A22362">
            <w:pPr>
              <w:rPr>
                <w:rFonts w:cstheme="minorHAnsi"/>
                <w:b/>
              </w:rPr>
            </w:pPr>
            <w:r w:rsidRPr="00111250">
              <w:rPr>
                <w:rFonts w:cstheme="minorHAnsi"/>
                <w:bCs/>
              </w:rPr>
              <w:t>201</w:t>
            </w:r>
            <w:r>
              <w:rPr>
                <w:rFonts w:cstheme="minorHAnsi"/>
                <w:bCs/>
              </w:rPr>
              <w:t>7</w:t>
            </w:r>
            <w:r w:rsidRPr="00111250">
              <w:rPr>
                <w:rFonts w:cstheme="minorHAnsi"/>
                <w:bCs/>
              </w:rPr>
              <w:t>/ICT/</w:t>
            </w:r>
            <w:r>
              <w:rPr>
                <w:rFonts w:cstheme="minorHAnsi"/>
                <w:bCs/>
              </w:rPr>
              <w:t>58</w:t>
            </w:r>
          </w:p>
        </w:tc>
        <w:tc>
          <w:tcPr>
            <w:tcW w:w="3003" w:type="dxa"/>
          </w:tcPr>
          <w:p w14:paraId="3DDE0565" w14:textId="623B50A9" w:rsidR="00A22362" w:rsidRDefault="00A22362" w:rsidP="00A22362">
            <w:pPr>
              <w:rPr>
                <w:rFonts w:cstheme="minorHAnsi"/>
                <w:b/>
              </w:rPr>
            </w:pPr>
            <w:r w:rsidRPr="00111250">
              <w:rPr>
                <w:rFonts w:cstheme="minorHAnsi"/>
                <w:bCs/>
              </w:rPr>
              <w:t>Ms.</w:t>
            </w:r>
            <w:r>
              <w:rPr>
                <w:rFonts w:cstheme="minorHAnsi"/>
                <w:bCs/>
              </w:rPr>
              <w:t xml:space="preserve"> </w:t>
            </w:r>
            <w:proofErr w:type="spellStart"/>
            <w:r>
              <w:rPr>
                <w:rFonts w:cstheme="minorHAnsi"/>
                <w:bCs/>
              </w:rPr>
              <w:t>J.Sano</w:t>
            </w:r>
            <w:proofErr w:type="spellEnd"/>
            <w:r>
              <w:rPr>
                <w:rFonts w:cstheme="minorHAnsi"/>
                <w:bCs/>
              </w:rPr>
              <w:t xml:space="preserve"> </w:t>
            </w:r>
            <w:proofErr w:type="spellStart"/>
            <w:r>
              <w:rPr>
                <w:rFonts w:cstheme="minorHAnsi"/>
                <w:bCs/>
              </w:rPr>
              <w:t>Nas</w:t>
            </w:r>
            <w:proofErr w:type="spellEnd"/>
            <w:r>
              <w:rPr>
                <w:rFonts w:cstheme="minorHAnsi"/>
                <w:bCs/>
              </w:rPr>
              <w:t>-hath</w:t>
            </w:r>
          </w:p>
        </w:tc>
        <w:tc>
          <w:tcPr>
            <w:tcW w:w="3004" w:type="dxa"/>
          </w:tcPr>
          <w:p w14:paraId="0981BA81" w14:textId="77777777" w:rsidR="00A22362" w:rsidRDefault="00A22362" w:rsidP="00A22362">
            <w:pPr>
              <w:rPr>
                <w:rFonts w:cstheme="minorHAnsi"/>
                <w:b/>
              </w:rPr>
            </w:pPr>
          </w:p>
        </w:tc>
      </w:tr>
      <w:tr w:rsidR="00A22362" w14:paraId="6270B9C0" w14:textId="77777777" w:rsidTr="00C973A1">
        <w:trPr>
          <w:trHeight w:val="458"/>
        </w:trPr>
        <w:tc>
          <w:tcPr>
            <w:tcW w:w="3003" w:type="dxa"/>
          </w:tcPr>
          <w:p w14:paraId="3817446D" w14:textId="527D228C" w:rsidR="00A22362" w:rsidRDefault="00A22362" w:rsidP="00A22362">
            <w:pPr>
              <w:rPr>
                <w:rFonts w:cstheme="minorHAnsi"/>
                <w:b/>
              </w:rPr>
            </w:pPr>
            <w:r w:rsidRPr="00111250">
              <w:rPr>
                <w:rFonts w:cstheme="minorHAnsi"/>
                <w:bCs/>
              </w:rPr>
              <w:t>201</w:t>
            </w:r>
            <w:r>
              <w:rPr>
                <w:rFonts w:cstheme="minorHAnsi"/>
                <w:bCs/>
              </w:rPr>
              <w:t>7</w:t>
            </w:r>
            <w:r w:rsidRPr="00111250">
              <w:rPr>
                <w:rFonts w:cstheme="minorHAnsi"/>
                <w:bCs/>
              </w:rPr>
              <w:t>/ICT/</w:t>
            </w:r>
            <w:r>
              <w:rPr>
                <w:rFonts w:cstheme="minorHAnsi"/>
                <w:bCs/>
              </w:rPr>
              <w:t>74</w:t>
            </w:r>
          </w:p>
        </w:tc>
        <w:tc>
          <w:tcPr>
            <w:tcW w:w="3003" w:type="dxa"/>
          </w:tcPr>
          <w:p w14:paraId="6FA8EBC0" w14:textId="36ABC8B1" w:rsidR="00A22362" w:rsidRDefault="00A22362" w:rsidP="00A22362">
            <w:pPr>
              <w:rPr>
                <w:rFonts w:cstheme="minorHAnsi"/>
                <w:b/>
              </w:rPr>
            </w:pPr>
            <w:r w:rsidRPr="00111250">
              <w:rPr>
                <w:rFonts w:cstheme="minorHAnsi"/>
                <w:bCs/>
              </w:rPr>
              <w:t>Mr.</w:t>
            </w:r>
            <w:r>
              <w:rPr>
                <w:rFonts w:cstheme="minorHAnsi"/>
                <w:bCs/>
              </w:rPr>
              <w:t xml:space="preserve"> </w:t>
            </w:r>
            <w:proofErr w:type="spellStart"/>
            <w:r>
              <w:rPr>
                <w:rFonts w:cstheme="minorHAnsi"/>
                <w:bCs/>
              </w:rPr>
              <w:t>S.Sabananthan</w:t>
            </w:r>
            <w:proofErr w:type="spellEnd"/>
          </w:p>
        </w:tc>
        <w:tc>
          <w:tcPr>
            <w:tcW w:w="3004" w:type="dxa"/>
          </w:tcPr>
          <w:p w14:paraId="3E692301" w14:textId="77777777" w:rsidR="00A22362" w:rsidRDefault="00A22362" w:rsidP="00A22362">
            <w:pPr>
              <w:rPr>
                <w:rFonts w:cstheme="minorHAnsi"/>
                <w:b/>
              </w:rPr>
            </w:pPr>
          </w:p>
        </w:tc>
      </w:tr>
      <w:tr w:rsidR="00A22362" w14:paraId="19EC66B3" w14:textId="77777777" w:rsidTr="00C973A1">
        <w:trPr>
          <w:trHeight w:val="433"/>
        </w:trPr>
        <w:tc>
          <w:tcPr>
            <w:tcW w:w="3003" w:type="dxa"/>
          </w:tcPr>
          <w:p w14:paraId="1992D32B" w14:textId="5DAD5308" w:rsidR="00A22362" w:rsidRDefault="00A22362" w:rsidP="00A22362">
            <w:pPr>
              <w:rPr>
                <w:rFonts w:cstheme="minorHAnsi"/>
                <w:b/>
              </w:rPr>
            </w:pPr>
            <w:r w:rsidRPr="00111250">
              <w:rPr>
                <w:rFonts w:cstheme="minorHAnsi"/>
                <w:bCs/>
              </w:rPr>
              <w:t>201</w:t>
            </w:r>
            <w:r>
              <w:rPr>
                <w:rFonts w:cstheme="minorHAnsi"/>
                <w:bCs/>
              </w:rPr>
              <w:t>7</w:t>
            </w:r>
            <w:r w:rsidRPr="00111250">
              <w:rPr>
                <w:rFonts w:cstheme="minorHAnsi"/>
                <w:bCs/>
              </w:rPr>
              <w:t>/ICT/</w:t>
            </w:r>
            <w:r>
              <w:rPr>
                <w:rFonts w:cstheme="minorHAnsi"/>
                <w:bCs/>
              </w:rPr>
              <w:t>86</w:t>
            </w:r>
          </w:p>
        </w:tc>
        <w:tc>
          <w:tcPr>
            <w:tcW w:w="3003" w:type="dxa"/>
          </w:tcPr>
          <w:p w14:paraId="30BBD8FC" w14:textId="430A1B09" w:rsidR="00A22362" w:rsidRDefault="00A22362" w:rsidP="00A22362">
            <w:pPr>
              <w:rPr>
                <w:rFonts w:cstheme="minorHAnsi"/>
                <w:b/>
              </w:rPr>
            </w:pPr>
            <w:r w:rsidRPr="00111250">
              <w:rPr>
                <w:rFonts w:cstheme="minorHAnsi"/>
                <w:bCs/>
              </w:rPr>
              <w:t>Ms.</w:t>
            </w:r>
            <w:r>
              <w:rPr>
                <w:rFonts w:cstheme="minorHAnsi"/>
                <w:bCs/>
              </w:rPr>
              <w:t xml:space="preserve"> </w:t>
            </w:r>
            <w:proofErr w:type="spellStart"/>
            <w:r>
              <w:rPr>
                <w:rFonts w:cstheme="minorHAnsi"/>
                <w:bCs/>
              </w:rPr>
              <w:t>V.Tharanika</w:t>
            </w:r>
            <w:proofErr w:type="spellEnd"/>
          </w:p>
        </w:tc>
        <w:tc>
          <w:tcPr>
            <w:tcW w:w="3004" w:type="dxa"/>
          </w:tcPr>
          <w:p w14:paraId="31801683" w14:textId="77777777" w:rsidR="00A22362" w:rsidRDefault="00A22362" w:rsidP="00A22362">
            <w:pPr>
              <w:rPr>
                <w:rFonts w:cstheme="minorHAnsi"/>
                <w:b/>
              </w:rPr>
            </w:pPr>
          </w:p>
        </w:tc>
      </w:tr>
    </w:tbl>
    <w:p w14:paraId="1F3E1DA9" w14:textId="77777777" w:rsidR="00137FE2" w:rsidRPr="00A55CAE" w:rsidRDefault="00137FE2" w:rsidP="00A55CAE">
      <w:pPr>
        <w:rPr>
          <w:rFonts w:cstheme="minorHAnsi"/>
          <w:b/>
        </w:rPr>
      </w:pPr>
    </w:p>
    <w:p w14:paraId="5C4ECEBA" w14:textId="468B25DA" w:rsidR="00111250" w:rsidRPr="00A22362" w:rsidRDefault="00111250" w:rsidP="00111250">
      <w:pPr>
        <w:rPr>
          <w:rFonts w:cstheme="minorHAnsi"/>
          <w:b/>
          <w:color w:val="222222"/>
          <w:lang w:val="en-GB"/>
        </w:rPr>
      </w:pPr>
      <w:r w:rsidRPr="00A22362">
        <w:rPr>
          <w:rFonts w:cstheme="minorHAnsi"/>
          <w:b/>
          <w:color w:val="222222"/>
          <w:lang w:val="en-GB"/>
        </w:rPr>
        <w:t>I hereby certify that I have supervised this project.</w:t>
      </w:r>
    </w:p>
    <w:p w14:paraId="55363DE6" w14:textId="77777777" w:rsidR="00137FE2" w:rsidRPr="00111250" w:rsidRDefault="00137FE2" w:rsidP="00111250">
      <w:pPr>
        <w:rPr>
          <w:rFonts w:cstheme="minorHAnsi"/>
          <w:bCs/>
          <w:color w:val="222222"/>
          <w:lang w:val="en-GB"/>
        </w:rPr>
      </w:pPr>
    </w:p>
    <w:p w14:paraId="565D9C4C" w14:textId="6F8578A3" w:rsidR="00111250" w:rsidRPr="00111250" w:rsidRDefault="00111250" w:rsidP="00111250">
      <w:pPr>
        <w:rPr>
          <w:rFonts w:cstheme="minorHAnsi"/>
          <w:bCs/>
          <w:color w:val="222222"/>
          <w:lang w:val="en-GB"/>
        </w:rPr>
      </w:pPr>
      <w:r w:rsidRPr="00111250">
        <w:rPr>
          <w:rFonts w:cstheme="minorHAnsi"/>
          <w:bCs/>
          <w:color w:val="222222"/>
          <w:lang w:val="en-GB"/>
        </w:rPr>
        <w:t>………………………</w:t>
      </w:r>
      <w:r w:rsidR="00812590">
        <w:rPr>
          <w:rFonts w:cstheme="minorHAnsi"/>
          <w:bCs/>
          <w:color w:val="222222"/>
          <w:lang w:val="en-GB"/>
        </w:rPr>
        <w:t>…………………………</w:t>
      </w:r>
      <w:r w:rsidRPr="00111250">
        <w:rPr>
          <w:rFonts w:cstheme="minorHAnsi"/>
          <w:bCs/>
          <w:color w:val="222222"/>
          <w:lang w:val="en-GB"/>
        </w:rPr>
        <w:tab/>
      </w:r>
      <w:r w:rsidR="00A55CAE">
        <w:rPr>
          <w:rFonts w:cstheme="minorHAnsi"/>
          <w:bCs/>
          <w:color w:val="222222"/>
          <w:lang w:val="en-GB"/>
        </w:rPr>
        <w:tab/>
      </w:r>
      <w:r w:rsidR="00A55CAE">
        <w:rPr>
          <w:rFonts w:cstheme="minorHAnsi"/>
          <w:bCs/>
          <w:color w:val="222222"/>
          <w:lang w:val="en-GB"/>
        </w:rPr>
        <w:tab/>
      </w:r>
      <w:r w:rsidR="00A55CAE">
        <w:rPr>
          <w:rFonts w:cstheme="minorHAnsi"/>
          <w:bCs/>
          <w:color w:val="222222"/>
          <w:lang w:val="en-GB"/>
        </w:rPr>
        <w:tab/>
      </w:r>
      <w:r w:rsidR="00A55CAE">
        <w:rPr>
          <w:rFonts w:cstheme="minorHAnsi"/>
          <w:bCs/>
          <w:color w:val="222222"/>
          <w:lang w:val="en-GB"/>
        </w:rPr>
        <w:tab/>
      </w:r>
      <w:r w:rsidR="00A55CAE">
        <w:rPr>
          <w:rFonts w:cstheme="minorHAnsi"/>
          <w:bCs/>
          <w:color w:val="222222"/>
          <w:lang w:val="en-GB"/>
        </w:rPr>
        <w:tab/>
      </w:r>
      <w:r w:rsidRPr="00111250">
        <w:rPr>
          <w:rFonts w:cstheme="minorHAnsi"/>
          <w:bCs/>
          <w:color w:val="222222"/>
          <w:lang w:val="en-GB"/>
        </w:rPr>
        <w:t xml:space="preserve">.……………………… </w:t>
      </w:r>
    </w:p>
    <w:p w14:paraId="6041EA92" w14:textId="2A102695" w:rsidR="00111250" w:rsidRPr="00111250" w:rsidRDefault="00A55CAE" w:rsidP="00111250">
      <w:pPr>
        <w:rPr>
          <w:rFonts w:cstheme="minorHAnsi"/>
          <w:bCs/>
          <w:color w:val="222222"/>
          <w:lang w:val="en-GB"/>
        </w:rPr>
      </w:pPr>
      <w:proofErr w:type="spellStart"/>
      <w:r>
        <w:rPr>
          <w:rFonts w:cstheme="minorHAnsi"/>
          <w:bCs/>
          <w:color w:val="222222"/>
        </w:rPr>
        <w:t>Mrs.Yasotha</w:t>
      </w:r>
      <w:proofErr w:type="spellEnd"/>
      <w:r>
        <w:rPr>
          <w:rFonts w:cstheme="minorHAnsi"/>
          <w:bCs/>
          <w:color w:val="222222"/>
        </w:rPr>
        <w:t xml:space="preserve"> Ram Ramanan</w:t>
      </w:r>
      <w:r>
        <w:rPr>
          <w:rFonts w:cstheme="minorHAnsi"/>
          <w:bCs/>
          <w:color w:val="222222"/>
        </w:rPr>
        <w:tab/>
      </w:r>
      <w:r>
        <w:rPr>
          <w:rFonts w:cstheme="minorHAnsi"/>
          <w:bCs/>
          <w:color w:val="222222"/>
        </w:rPr>
        <w:tab/>
      </w:r>
      <w:r>
        <w:rPr>
          <w:rFonts w:cstheme="minorHAnsi"/>
          <w:bCs/>
          <w:color w:val="222222"/>
        </w:rPr>
        <w:tab/>
      </w:r>
      <w:r>
        <w:rPr>
          <w:rFonts w:cstheme="minorHAnsi"/>
          <w:bCs/>
          <w:color w:val="222222"/>
        </w:rPr>
        <w:tab/>
      </w:r>
      <w:r>
        <w:rPr>
          <w:rFonts w:cstheme="minorHAnsi"/>
          <w:bCs/>
          <w:color w:val="222222"/>
        </w:rPr>
        <w:tab/>
      </w:r>
      <w:r>
        <w:rPr>
          <w:rFonts w:cstheme="minorHAnsi"/>
          <w:bCs/>
          <w:color w:val="222222"/>
        </w:rPr>
        <w:tab/>
      </w:r>
      <w:r>
        <w:rPr>
          <w:rFonts w:cstheme="minorHAnsi"/>
          <w:bCs/>
          <w:color w:val="222222"/>
        </w:rPr>
        <w:tab/>
      </w:r>
      <w:r w:rsidR="00111250" w:rsidRPr="00111250">
        <w:rPr>
          <w:rFonts w:cstheme="minorHAnsi"/>
          <w:bCs/>
          <w:color w:val="222222"/>
          <w:lang w:val="en-GB"/>
        </w:rPr>
        <w:t xml:space="preserve">Date                   </w:t>
      </w:r>
      <w:r w:rsidR="00111250" w:rsidRPr="00111250">
        <w:rPr>
          <w:rFonts w:cstheme="minorHAnsi"/>
          <w:bCs/>
          <w:color w:val="222222"/>
          <w:lang w:val="en-GB"/>
        </w:rPr>
        <w:tab/>
      </w:r>
    </w:p>
    <w:p w14:paraId="5BD0D082" w14:textId="77777777" w:rsidR="00111250" w:rsidRPr="00111250" w:rsidRDefault="00111250" w:rsidP="00111250">
      <w:pPr>
        <w:rPr>
          <w:rFonts w:cstheme="minorHAnsi"/>
          <w:bCs/>
          <w:color w:val="222222"/>
          <w:lang w:val="en-GB"/>
        </w:rPr>
      </w:pPr>
      <w:r w:rsidRPr="00111250">
        <w:rPr>
          <w:rFonts w:cstheme="minorHAnsi"/>
          <w:bCs/>
          <w:color w:val="222222"/>
          <w:lang w:val="en-GB"/>
        </w:rPr>
        <w:t>Senior Lecturer,</w:t>
      </w:r>
      <w:r w:rsidRPr="00111250">
        <w:rPr>
          <w:rFonts w:cstheme="minorHAnsi"/>
          <w:bCs/>
          <w:color w:val="222222"/>
          <w:lang w:val="en-GB"/>
        </w:rPr>
        <w:tab/>
      </w:r>
    </w:p>
    <w:p w14:paraId="74DBF386" w14:textId="77777777" w:rsidR="00111250" w:rsidRPr="00111250" w:rsidRDefault="00111250" w:rsidP="00111250">
      <w:pPr>
        <w:rPr>
          <w:rFonts w:cstheme="minorHAnsi"/>
          <w:bCs/>
          <w:color w:val="222222"/>
          <w:lang w:val="en-GB"/>
        </w:rPr>
      </w:pPr>
      <w:r w:rsidRPr="00111250">
        <w:rPr>
          <w:rFonts w:cstheme="minorHAnsi"/>
          <w:bCs/>
          <w:color w:val="222222"/>
          <w:lang w:val="en-GB"/>
        </w:rPr>
        <w:t>Department of Physical Science,</w:t>
      </w:r>
    </w:p>
    <w:p w14:paraId="241A42F7" w14:textId="04C41C1E" w:rsidR="00111250" w:rsidRDefault="00111250" w:rsidP="00111250">
      <w:pPr>
        <w:rPr>
          <w:rFonts w:cstheme="minorHAnsi"/>
          <w:bCs/>
          <w:color w:val="222222"/>
          <w:lang w:val="en-GB"/>
        </w:rPr>
      </w:pPr>
      <w:r w:rsidRPr="00111250">
        <w:rPr>
          <w:rFonts w:cstheme="minorHAnsi"/>
          <w:bCs/>
          <w:color w:val="222222"/>
          <w:lang w:val="en-GB"/>
        </w:rPr>
        <w:t>Faculty of Applied Science.</w:t>
      </w:r>
    </w:p>
    <w:p w14:paraId="75E032A5" w14:textId="77777777" w:rsidR="00137FE2" w:rsidRPr="00111250" w:rsidRDefault="00137FE2" w:rsidP="00111250">
      <w:pPr>
        <w:rPr>
          <w:rFonts w:cstheme="minorHAnsi"/>
          <w:bCs/>
          <w:color w:val="222222"/>
          <w:lang w:val="en-GB"/>
        </w:rPr>
      </w:pPr>
    </w:p>
    <w:p w14:paraId="1E87CBF5" w14:textId="559BDC65" w:rsidR="00111250" w:rsidRPr="00111250" w:rsidRDefault="00111250" w:rsidP="00111250">
      <w:pPr>
        <w:rPr>
          <w:rFonts w:cstheme="minorHAnsi"/>
          <w:bCs/>
          <w:color w:val="222222"/>
          <w:lang w:val="en-GB"/>
        </w:rPr>
      </w:pPr>
      <w:r w:rsidRPr="00111250">
        <w:rPr>
          <w:rFonts w:cstheme="minorHAnsi"/>
          <w:bCs/>
          <w:color w:val="222222"/>
          <w:lang w:val="en-GB"/>
        </w:rPr>
        <w:t>………………………</w:t>
      </w:r>
      <w:r w:rsidR="00812590">
        <w:rPr>
          <w:rFonts w:cstheme="minorHAnsi"/>
          <w:bCs/>
          <w:color w:val="222222"/>
          <w:lang w:val="en-GB"/>
        </w:rPr>
        <w:t>…………………………</w:t>
      </w:r>
      <w:r w:rsidR="00812590">
        <w:rPr>
          <w:rFonts w:cstheme="minorHAnsi"/>
          <w:bCs/>
          <w:color w:val="222222"/>
          <w:lang w:val="en-GB"/>
        </w:rPr>
        <w:tab/>
      </w:r>
      <w:r w:rsidR="00812590">
        <w:rPr>
          <w:rFonts w:cstheme="minorHAnsi"/>
          <w:bCs/>
          <w:color w:val="222222"/>
          <w:lang w:val="en-GB"/>
        </w:rPr>
        <w:tab/>
      </w:r>
      <w:r w:rsidR="00812590">
        <w:rPr>
          <w:rFonts w:cstheme="minorHAnsi"/>
          <w:bCs/>
          <w:color w:val="222222"/>
          <w:lang w:val="en-GB"/>
        </w:rPr>
        <w:tab/>
      </w:r>
      <w:r w:rsidR="00812590">
        <w:rPr>
          <w:rFonts w:cstheme="minorHAnsi"/>
          <w:bCs/>
          <w:color w:val="222222"/>
          <w:lang w:val="en-GB"/>
        </w:rPr>
        <w:tab/>
      </w:r>
      <w:r w:rsidR="00812590">
        <w:rPr>
          <w:rFonts w:cstheme="minorHAnsi"/>
          <w:bCs/>
          <w:color w:val="222222"/>
          <w:lang w:val="en-GB"/>
        </w:rPr>
        <w:tab/>
      </w:r>
      <w:r w:rsidR="00812590">
        <w:rPr>
          <w:rFonts w:cstheme="minorHAnsi"/>
          <w:bCs/>
          <w:color w:val="222222"/>
          <w:lang w:val="en-GB"/>
        </w:rPr>
        <w:tab/>
      </w:r>
      <w:r w:rsidRPr="00111250">
        <w:rPr>
          <w:rFonts w:cstheme="minorHAnsi"/>
          <w:bCs/>
          <w:color w:val="222222"/>
          <w:lang w:val="en-GB"/>
        </w:rPr>
        <w:t>………………………</w:t>
      </w:r>
    </w:p>
    <w:p w14:paraId="5AA841C1" w14:textId="3503EB90" w:rsidR="00111250" w:rsidRPr="00111250" w:rsidRDefault="00812590" w:rsidP="00111250">
      <w:pPr>
        <w:rPr>
          <w:rFonts w:cstheme="minorHAnsi"/>
          <w:bCs/>
          <w:color w:val="222222"/>
          <w:lang w:val="en-GB"/>
        </w:rPr>
      </w:pPr>
      <w:proofErr w:type="spellStart"/>
      <w:r w:rsidRPr="00812590">
        <w:rPr>
          <w:rFonts w:cstheme="minorHAnsi"/>
          <w:bCs/>
          <w:color w:val="222222"/>
          <w:lang w:val="en-GB"/>
        </w:rPr>
        <w:t>Dr.S.Kirushanth</w:t>
      </w:r>
      <w:proofErr w:type="spellEnd"/>
      <w:r w:rsidR="00C363D5">
        <w:rPr>
          <w:rFonts w:cstheme="minorHAnsi"/>
          <w:bCs/>
          <w:color w:val="222222"/>
          <w:lang w:val="en-GB"/>
        </w:rPr>
        <w:t>.</w:t>
      </w:r>
      <w:r w:rsidR="00111250" w:rsidRPr="00111250">
        <w:rPr>
          <w:rFonts w:cstheme="minorHAnsi"/>
          <w:bCs/>
          <w:color w:val="222222"/>
          <w:lang w:val="en-GB"/>
        </w:rPr>
        <w:tab/>
      </w:r>
      <w:r w:rsidR="00111250" w:rsidRPr="00111250">
        <w:rPr>
          <w:rFonts w:cstheme="minorHAnsi"/>
          <w:bCs/>
          <w:color w:val="222222"/>
          <w:lang w:val="en-GB"/>
        </w:rPr>
        <w:tab/>
      </w:r>
      <w:r w:rsidR="00111250" w:rsidRPr="00111250">
        <w:rPr>
          <w:rFonts w:cstheme="minorHAnsi"/>
          <w:bCs/>
          <w:color w:val="222222"/>
          <w:lang w:val="en-GB"/>
        </w:rPr>
        <w:tab/>
        <w:t xml:space="preserve">                               </w:t>
      </w:r>
      <w:r>
        <w:rPr>
          <w:rFonts w:cstheme="minorHAnsi"/>
          <w:bCs/>
          <w:color w:val="222222"/>
          <w:lang w:val="en-GB"/>
        </w:rPr>
        <w:tab/>
      </w:r>
      <w:r>
        <w:rPr>
          <w:rFonts w:cstheme="minorHAnsi"/>
          <w:bCs/>
          <w:color w:val="222222"/>
          <w:lang w:val="en-GB"/>
        </w:rPr>
        <w:tab/>
      </w:r>
      <w:r>
        <w:rPr>
          <w:rFonts w:cstheme="minorHAnsi"/>
          <w:bCs/>
          <w:color w:val="222222"/>
          <w:lang w:val="en-GB"/>
        </w:rPr>
        <w:tab/>
      </w:r>
      <w:r w:rsidR="00111250" w:rsidRPr="00111250">
        <w:rPr>
          <w:rFonts w:cstheme="minorHAnsi"/>
          <w:bCs/>
          <w:color w:val="222222"/>
          <w:lang w:val="en-GB"/>
        </w:rPr>
        <w:t>Date</w:t>
      </w:r>
    </w:p>
    <w:p w14:paraId="03EF7B75" w14:textId="667E2D7A" w:rsidR="00111250" w:rsidRPr="00111250" w:rsidRDefault="00111250" w:rsidP="00111250">
      <w:pPr>
        <w:rPr>
          <w:rFonts w:cstheme="minorHAnsi"/>
          <w:bCs/>
          <w:color w:val="222222"/>
          <w:lang w:val="en-GB"/>
        </w:rPr>
      </w:pPr>
      <w:r w:rsidRPr="00111250">
        <w:rPr>
          <w:rFonts w:cstheme="minorHAnsi"/>
          <w:bCs/>
          <w:color w:val="222222"/>
          <w:lang w:val="en-GB"/>
        </w:rPr>
        <w:t>Head</w:t>
      </w:r>
      <w:r w:rsidR="00812590">
        <w:rPr>
          <w:rFonts w:cstheme="minorHAnsi"/>
          <w:bCs/>
          <w:color w:val="222222"/>
          <w:lang w:val="en-GB"/>
        </w:rPr>
        <w:t>,</w:t>
      </w:r>
    </w:p>
    <w:p w14:paraId="155FF207" w14:textId="77777777" w:rsidR="00111250" w:rsidRPr="00111250" w:rsidRDefault="00111250" w:rsidP="00111250">
      <w:pPr>
        <w:rPr>
          <w:rFonts w:cstheme="minorHAnsi"/>
          <w:bCs/>
          <w:color w:val="222222"/>
          <w:lang w:val="en-GB"/>
        </w:rPr>
      </w:pPr>
      <w:r w:rsidRPr="00111250">
        <w:rPr>
          <w:rFonts w:cstheme="minorHAnsi"/>
          <w:bCs/>
          <w:color w:val="222222"/>
          <w:lang w:val="en-GB"/>
        </w:rPr>
        <w:t>Department of Physical Science,</w:t>
      </w:r>
    </w:p>
    <w:p w14:paraId="1CD4A4B4" w14:textId="77777777" w:rsidR="00111250" w:rsidRPr="00111250" w:rsidRDefault="00111250" w:rsidP="00111250">
      <w:pPr>
        <w:rPr>
          <w:rFonts w:cstheme="minorHAnsi"/>
          <w:bCs/>
          <w:color w:val="222222"/>
          <w:lang w:val="en-GB"/>
        </w:rPr>
      </w:pPr>
      <w:r w:rsidRPr="00111250">
        <w:rPr>
          <w:rFonts w:cstheme="minorHAnsi"/>
          <w:bCs/>
          <w:color w:val="222222"/>
          <w:lang w:val="en-GB"/>
        </w:rPr>
        <w:t>Faculty of Applied Science.</w:t>
      </w:r>
    </w:p>
    <w:p w14:paraId="221E2E62" w14:textId="77777777" w:rsidR="00E8409D" w:rsidRDefault="00E8409D" w:rsidP="00B616FA">
      <w:pPr>
        <w:tabs>
          <w:tab w:val="center" w:pos="693"/>
          <w:tab w:val="center" w:pos="2160"/>
          <w:tab w:val="center" w:pos="2881"/>
          <w:tab w:val="center" w:pos="3601"/>
          <w:tab w:val="center" w:pos="4321"/>
          <w:tab w:val="center" w:pos="5041"/>
          <w:tab w:val="center" w:pos="5761"/>
          <w:tab w:val="center" w:pos="7616"/>
        </w:tabs>
        <w:spacing w:after="140" w:line="240" w:lineRule="auto"/>
        <w:rPr>
          <w:rFonts w:cstheme="minorHAnsi"/>
          <w:bCs/>
        </w:rPr>
      </w:pPr>
    </w:p>
    <w:p w14:paraId="51962C38" w14:textId="66F33F8C" w:rsidR="00C973A1" w:rsidRDefault="00B616FA" w:rsidP="008618A6">
      <w:pPr>
        <w:jc w:val="center"/>
        <w:rPr>
          <w:rFonts w:cstheme="minorHAnsi"/>
          <w:b/>
          <w:sz w:val="56"/>
          <w:szCs w:val="56"/>
        </w:rPr>
      </w:pPr>
      <w:r>
        <w:rPr>
          <w:rFonts w:cstheme="minorHAnsi"/>
          <w:b/>
          <w:sz w:val="56"/>
          <w:szCs w:val="56"/>
        </w:rPr>
        <w:lastRenderedPageBreak/>
        <w:t>ABSTRACT</w:t>
      </w:r>
    </w:p>
    <w:p w14:paraId="1798F664" w14:textId="77777777" w:rsidR="008618A6" w:rsidRDefault="008618A6" w:rsidP="00D563CA">
      <w:pPr>
        <w:jc w:val="both"/>
        <w:rPr>
          <w:sz w:val="24"/>
          <w:szCs w:val="24"/>
        </w:rPr>
      </w:pPr>
    </w:p>
    <w:p w14:paraId="29F44C8C" w14:textId="67ED59C0" w:rsidR="00C973A1" w:rsidRPr="0053777F" w:rsidRDefault="00C973A1" w:rsidP="00D563CA">
      <w:pPr>
        <w:jc w:val="both"/>
      </w:pPr>
      <w:r w:rsidRPr="0053777F">
        <w:t>Nowadays the university students are facing many problems. There are so many reasons for these problems such as, economical background, politics, country situation, covid-19 etc. So, they need a peaceful environment to study and travel university period.</w:t>
      </w:r>
    </w:p>
    <w:p w14:paraId="1C296191" w14:textId="77777777" w:rsidR="00C973A1" w:rsidRPr="0053777F" w:rsidRDefault="00C973A1" w:rsidP="00D563CA">
      <w:pPr>
        <w:jc w:val="both"/>
      </w:pPr>
    </w:p>
    <w:p w14:paraId="5A6D6A4B" w14:textId="7A90AED2" w:rsidR="00B616FA" w:rsidRPr="0053777F" w:rsidRDefault="00C973A1" w:rsidP="00D563CA">
      <w:pPr>
        <w:jc w:val="both"/>
      </w:pPr>
      <w:r w:rsidRPr="0053777F">
        <w:t>Online Complaint Management System provides an online way of solving the problems faced by the students by saving time and eradicate corruption. The objective of the complaints management system is to make complaints easier to coordinate, monitor, track and resolve, and to provide university with an effective tool to identify and target problem areas, monitor complaints handling performance and make education improvements. Online Complaint Management is a management technique for assessing, analyzing and responding to student’s complaints. Complaints management software is used to record resolve and respond to student’s complaints, requests as well as facilitate any other feedback.</w:t>
      </w:r>
    </w:p>
    <w:p w14:paraId="299B686B" w14:textId="77777777" w:rsidR="00D563CA" w:rsidRDefault="00D563CA" w:rsidP="008618A6"/>
    <w:p w14:paraId="559D7BD8" w14:textId="1CD9BB26" w:rsidR="00C973A1" w:rsidRDefault="00B616FA" w:rsidP="008618A6">
      <w:pPr>
        <w:jc w:val="center"/>
        <w:rPr>
          <w:b/>
          <w:bCs/>
          <w:sz w:val="56"/>
          <w:szCs w:val="56"/>
        </w:rPr>
      </w:pPr>
      <w:r>
        <w:rPr>
          <w:b/>
          <w:bCs/>
          <w:sz w:val="56"/>
          <w:szCs w:val="56"/>
        </w:rPr>
        <w:t>ACKNOWLEDGEMENT</w:t>
      </w:r>
    </w:p>
    <w:p w14:paraId="0FC2FFD0" w14:textId="77777777" w:rsidR="008618A6" w:rsidRPr="0053777F" w:rsidRDefault="008618A6" w:rsidP="00D563CA">
      <w:pPr>
        <w:jc w:val="both"/>
      </w:pPr>
    </w:p>
    <w:p w14:paraId="5B544B69" w14:textId="6231136C" w:rsidR="00B616FA" w:rsidRPr="0053777F" w:rsidRDefault="00B616FA" w:rsidP="00D563CA">
      <w:pPr>
        <w:jc w:val="both"/>
      </w:pPr>
      <w:r w:rsidRPr="0053777F">
        <w:t>We owe a great thanks to many people who helped and supported us during the designing and completing our project as well as writing of this report also.</w:t>
      </w:r>
    </w:p>
    <w:p w14:paraId="38BC5DA9" w14:textId="77777777" w:rsidR="00C973A1" w:rsidRPr="0053777F" w:rsidRDefault="00B616FA" w:rsidP="00D563CA">
      <w:pPr>
        <w:jc w:val="both"/>
      </w:pPr>
      <w:r w:rsidRPr="0053777F">
        <w:t>We extend our sincere</w:t>
      </w:r>
      <w:r w:rsidR="00E8409D" w:rsidRPr="0053777F">
        <w:t xml:space="preserve"> </w:t>
      </w:r>
      <w:r w:rsidRPr="0053777F">
        <w:t>thanks to our esteemed guide</w:t>
      </w:r>
      <w:r w:rsidR="00E8409D" w:rsidRPr="0053777F">
        <w:t xml:space="preserve"> </w:t>
      </w:r>
      <w:proofErr w:type="spellStart"/>
      <w:r w:rsidRPr="0053777F">
        <w:rPr>
          <w:rFonts w:cstheme="minorHAnsi"/>
          <w:bCs/>
          <w:color w:val="222222"/>
        </w:rPr>
        <w:t>Mrs.Yasotha</w:t>
      </w:r>
      <w:proofErr w:type="spellEnd"/>
      <w:r w:rsidRPr="0053777F">
        <w:rPr>
          <w:rFonts w:cstheme="minorHAnsi"/>
          <w:bCs/>
          <w:color w:val="222222"/>
        </w:rPr>
        <w:t xml:space="preserve"> Ram Ramanan</w:t>
      </w:r>
      <w:r w:rsidRPr="0053777F">
        <w:rPr>
          <w:rFonts w:cstheme="minorHAnsi"/>
          <w:bCs/>
        </w:rPr>
        <w:t xml:space="preserve"> </w:t>
      </w:r>
      <w:r w:rsidRPr="0053777F">
        <w:t xml:space="preserve">for providing us with the right guidance and advice at the crucial junctures and for showing us the right way by supporting us to complete each milestone of our project from the beginning to the end. </w:t>
      </w:r>
    </w:p>
    <w:p w14:paraId="2CBD863D" w14:textId="2D61EA79" w:rsidR="00B616FA" w:rsidRPr="0053777F" w:rsidRDefault="00B616FA" w:rsidP="00D563CA">
      <w:pPr>
        <w:jc w:val="both"/>
      </w:pPr>
      <w:r w:rsidRPr="0053777F">
        <w:t xml:space="preserve">We extend our sincere thanks to our respected Head of Department of Physical Science </w:t>
      </w:r>
      <w:r w:rsidR="00E8409D" w:rsidRPr="0053777F">
        <w:t xml:space="preserve">         </w:t>
      </w:r>
      <w:r w:rsidRPr="0053777F">
        <w:t xml:space="preserve">Mr. </w:t>
      </w:r>
      <w:proofErr w:type="spellStart"/>
      <w:r w:rsidRPr="0053777F">
        <w:t>Sivaramalingam</w:t>
      </w:r>
      <w:proofErr w:type="spellEnd"/>
      <w:r w:rsidRPr="0053777F">
        <w:t xml:space="preserve"> </w:t>
      </w:r>
      <w:proofErr w:type="spellStart"/>
      <w:r w:rsidRPr="0053777F">
        <w:t>Kirushanth</w:t>
      </w:r>
      <w:proofErr w:type="spellEnd"/>
      <w:r w:rsidRPr="0053777F">
        <w:t xml:space="preserve">, for allowing us to use the facilities available. </w:t>
      </w:r>
    </w:p>
    <w:p w14:paraId="7DD39E22" w14:textId="77777777" w:rsidR="00B616FA" w:rsidRPr="0053777F" w:rsidRDefault="00B616FA" w:rsidP="00D563CA">
      <w:pPr>
        <w:jc w:val="both"/>
      </w:pPr>
      <w:r w:rsidRPr="0053777F">
        <w:t xml:space="preserve">We would like to thank the other faculty members also, at this occasion. Last but not the least, we would like to thank friends for the support and encouragement they have given us during the course of our work towards the success. </w:t>
      </w:r>
    </w:p>
    <w:p w14:paraId="3A668599" w14:textId="77777777" w:rsidR="00B616FA" w:rsidRPr="0053777F" w:rsidRDefault="00B616FA" w:rsidP="00D563CA">
      <w:pPr>
        <w:jc w:val="center"/>
      </w:pPr>
    </w:p>
    <w:p w14:paraId="73ECBB98" w14:textId="1410EFD6" w:rsidR="00C973A1" w:rsidRPr="0053777F" w:rsidRDefault="00B616FA" w:rsidP="008618A6">
      <w:pPr>
        <w:jc w:val="center"/>
        <w:rPr>
          <w:b/>
          <w:bCs/>
        </w:rPr>
      </w:pPr>
      <w:r w:rsidRPr="0053777F">
        <w:rPr>
          <w:b/>
          <w:bCs/>
        </w:rPr>
        <w:t>Thank You</w:t>
      </w:r>
      <w:r w:rsidR="00137FE2" w:rsidRPr="0053777F">
        <w:rPr>
          <w:b/>
          <w:bCs/>
        </w:rPr>
        <w:t>…!</w:t>
      </w:r>
    </w:p>
    <w:p w14:paraId="68CD8E8D" w14:textId="30E29EB3" w:rsidR="008618A6" w:rsidRDefault="008618A6" w:rsidP="008618A6">
      <w:pPr>
        <w:jc w:val="center"/>
        <w:rPr>
          <w:b/>
          <w:bCs/>
          <w:sz w:val="24"/>
          <w:szCs w:val="24"/>
        </w:rPr>
      </w:pPr>
    </w:p>
    <w:p w14:paraId="00EF0CF4" w14:textId="67D581A5" w:rsidR="008618A6" w:rsidRDefault="008618A6" w:rsidP="008618A6">
      <w:pPr>
        <w:jc w:val="center"/>
        <w:rPr>
          <w:b/>
          <w:bCs/>
          <w:sz w:val="24"/>
          <w:szCs w:val="24"/>
        </w:rPr>
      </w:pPr>
    </w:p>
    <w:p w14:paraId="6FE19EE3" w14:textId="3D9966C5" w:rsidR="0053777F" w:rsidRDefault="0053777F" w:rsidP="008618A6">
      <w:pPr>
        <w:jc w:val="center"/>
        <w:rPr>
          <w:b/>
          <w:bCs/>
          <w:sz w:val="24"/>
          <w:szCs w:val="24"/>
        </w:rPr>
      </w:pPr>
    </w:p>
    <w:p w14:paraId="41087A98" w14:textId="77777777" w:rsidR="0053777F" w:rsidRPr="008618A6" w:rsidRDefault="0053777F" w:rsidP="008618A6">
      <w:pPr>
        <w:jc w:val="center"/>
        <w:rPr>
          <w:b/>
          <w:bCs/>
          <w:sz w:val="24"/>
          <w:szCs w:val="24"/>
        </w:rPr>
      </w:pPr>
    </w:p>
    <w:p w14:paraId="48FA6A7F" w14:textId="77777777" w:rsidR="00B616FA" w:rsidRDefault="00B616FA" w:rsidP="00B616FA">
      <w:pPr>
        <w:jc w:val="center"/>
        <w:rPr>
          <w:rFonts w:cstheme="minorHAnsi"/>
          <w:b/>
          <w:sz w:val="56"/>
          <w:szCs w:val="56"/>
        </w:rPr>
      </w:pPr>
      <w:r>
        <w:rPr>
          <w:rFonts w:cstheme="minorHAnsi"/>
          <w:b/>
          <w:sz w:val="56"/>
          <w:szCs w:val="56"/>
        </w:rPr>
        <w:lastRenderedPageBreak/>
        <w:t>CONTENTS</w:t>
      </w:r>
    </w:p>
    <w:p w14:paraId="49D47822" w14:textId="43AD8ADA" w:rsidR="00B616FA" w:rsidRPr="008474F1" w:rsidRDefault="00B616FA" w:rsidP="00B616FA">
      <w:pPr>
        <w:rPr>
          <w:rStyle w:val="Hyperlink"/>
          <w:rFonts w:cstheme="minorHAnsi"/>
          <w:b/>
        </w:rPr>
      </w:pPr>
      <w:r w:rsidRPr="00561C4A">
        <w:rPr>
          <w:rFonts w:cstheme="minorHAnsi"/>
          <w:b/>
        </w:rPr>
        <w:t>Part I</w:t>
      </w:r>
      <w:r w:rsidR="008474F1">
        <w:rPr>
          <w:rFonts w:cstheme="minorHAnsi"/>
          <w:bCs/>
          <w:color w:val="2F5496" w:themeColor="accent1" w:themeShade="BF"/>
        </w:rPr>
        <w:fldChar w:fldCharType="begin"/>
      </w:r>
      <w:r w:rsidR="008474F1">
        <w:rPr>
          <w:rFonts w:cstheme="minorHAnsi"/>
          <w:bCs/>
          <w:color w:val="2F5496" w:themeColor="accent1" w:themeShade="BF"/>
        </w:rPr>
        <w:instrText xml:space="preserve"> HYPERLINK  \l "_BACKGROUND" </w:instrText>
      </w:r>
      <w:r w:rsidR="008474F1">
        <w:rPr>
          <w:rFonts w:cstheme="minorHAnsi"/>
          <w:bCs/>
          <w:color w:val="2F5496" w:themeColor="accent1" w:themeShade="BF"/>
        </w:rPr>
      </w:r>
      <w:r w:rsidR="008474F1">
        <w:rPr>
          <w:rFonts w:cstheme="minorHAnsi"/>
          <w:bCs/>
          <w:color w:val="2F5496" w:themeColor="accent1" w:themeShade="BF"/>
        </w:rPr>
        <w:fldChar w:fldCharType="separate"/>
      </w:r>
    </w:p>
    <w:p w14:paraId="77117CB3" w14:textId="337BD4A5" w:rsidR="00B616FA" w:rsidRPr="008474F1" w:rsidRDefault="00B616FA" w:rsidP="00E714E1">
      <w:pPr>
        <w:spacing w:line="240" w:lineRule="auto"/>
        <w:ind w:firstLine="720"/>
        <w:rPr>
          <w:rStyle w:val="Hyperlink"/>
          <w:rFonts w:cstheme="minorHAnsi"/>
          <w:bCs/>
          <w:u w:val="none"/>
        </w:rPr>
      </w:pPr>
      <w:bookmarkStart w:id="2" w:name="_Hlk106382149"/>
      <w:r w:rsidRPr="008474F1">
        <w:rPr>
          <w:rStyle w:val="Hyperlink"/>
          <w:rFonts w:cstheme="minorHAnsi"/>
          <w:bCs/>
          <w:u w:val="none"/>
        </w:rPr>
        <w:t>BACKG</w:t>
      </w:r>
      <w:r w:rsidRPr="008474F1">
        <w:rPr>
          <w:rStyle w:val="Hyperlink"/>
          <w:rFonts w:cstheme="minorHAnsi"/>
          <w:bCs/>
          <w:u w:val="none"/>
        </w:rPr>
        <w:t>ROUND</w:t>
      </w:r>
      <w:bookmarkEnd w:id="2"/>
      <w:r w:rsidRPr="008474F1">
        <w:rPr>
          <w:rStyle w:val="Hyperlink"/>
          <w:rFonts w:cstheme="minorHAnsi"/>
          <w:bCs/>
          <w:u w:val="none"/>
        </w:rPr>
        <w:t>…………………………………………………………………………………………………………0</w:t>
      </w:r>
      <w:r w:rsidR="008474F1">
        <w:rPr>
          <w:rStyle w:val="Hyperlink"/>
          <w:rFonts w:cstheme="minorHAnsi"/>
          <w:bCs/>
          <w:u w:val="none"/>
        </w:rPr>
        <w:t>5</w:t>
      </w:r>
    </w:p>
    <w:p w14:paraId="74E9E2C0" w14:textId="0BC5EED8" w:rsidR="00B616FA" w:rsidRPr="0036162B" w:rsidRDefault="008474F1" w:rsidP="00B616FA">
      <w:pPr>
        <w:spacing w:line="240" w:lineRule="auto"/>
        <w:rPr>
          <w:rStyle w:val="Hyperlink"/>
          <w:rFonts w:cstheme="minorHAnsi"/>
          <w:bCs/>
          <w:color w:val="2F5496" w:themeColor="accent1" w:themeShade="BF"/>
          <w:u w:val="none"/>
        </w:rPr>
      </w:pPr>
      <w:r>
        <w:rPr>
          <w:rFonts w:cstheme="minorHAnsi"/>
          <w:bCs/>
          <w:color w:val="2F5496" w:themeColor="accent1" w:themeShade="BF"/>
        </w:rPr>
        <w:fldChar w:fldCharType="end"/>
      </w:r>
      <w:r w:rsidR="003E2F30" w:rsidRPr="0036162B">
        <w:rPr>
          <w:rFonts w:cstheme="minorHAnsi"/>
          <w:b/>
          <w:color w:val="2F5496" w:themeColor="accent1" w:themeShade="BF"/>
        </w:rPr>
        <w:fldChar w:fldCharType="begin"/>
      </w:r>
      <w:r>
        <w:rPr>
          <w:rFonts w:cstheme="minorHAnsi"/>
          <w:b/>
          <w:color w:val="2F5496" w:themeColor="accent1" w:themeShade="BF"/>
        </w:rPr>
        <w:instrText>HYPERLINK  \l "_AIM_OF_THE_1"</w:instrText>
      </w:r>
      <w:r w:rsidRPr="0036162B">
        <w:rPr>
          <w:rFonts w:cstheme="minorHAnsi"/>
          <w:b/>
          <w:color w:val="2F5496" w:themeColor="accent1" w:themeShade="BF"/>
        </w:rPr>
      </w:r>
      <w:r w:rsidR="003E2F30" w:rsidRPr="0036162B">
        <w:rPr>
          <w:rFonts w:cstheme="minorHAnsi"/>
          <w:b/>
          <w:color w:val="2F5496" w:themeColor="accent1" w:themeShade="BF"/>
        </w:rPr>
        <w:fldChar w:fldCharType="separate"/>
      </w:r>
      <w:r w:rsidR="00B616FA" w:rsidRPr="0036162B">
        <w:rPr>
          <w:rStyle w:val="Hyperlink"/>
          <w:rFonts w:cstheme="minorHAnsi"/>
          <w:b/>
          <w:color w:val="2F5496" w:themeColor="accent1" w:themeShade="BF"/>
          <w:u w:val="none"/>
        </w:rPr>
        <w:tab/>
      </w:r>
      <w:r w:rsidR="00B616FA" w:rsidRPr="0036162B">
        <w:rPr>
          <w:rStyle w:val="Hyperlink"/>
          <w:rFonts w:cstheme="minorHAnsi"/>
          <w:bCs/>
          <w:color w:val="2F5496" w:themeColor="accent1" w:themeShade="BF"/>
          <w:u w:val="none"/>
        </w:rPr>
        <w:t>A</w:t>
      </w:r>
      <w:r w:rsidR="00B616FA" w:rsidRPr="0036162B">
        <w:rPr>
          <w:rStyle w:val="Hyperlink"/>
          <w:rFonts w:cstheme="minorHAnsi"/>
          <w:bCs/>
          <w:color w:val="2F5496" w:themeColor="accent1" w:themeShade="BF"/>
          <w:u w:val="none"/>
        </w:rPr>
        <w:t>IM OF THE PROJECT…………………………………………</w:t>
      </w:r>
      <w:r w:rsidR="00B616FA" w:rsidRPr="0036162B">
        <w:rPr>
          <w:rStyle w:val="Hyperlink"/>
          <w:rFonts w:cstheme="minorHAnsi"/>
          <w:bCs/>
          <w:color w:val="2F5496" w:themeColor="accent1" w:themeShade="BF"/>
          <w:u w:val="none"/>
        </w:rPr>
        <w:t>……………………………………………………0</w:t>
      </w:r>
      <w:r>
        <w:rPr>
          <w:rStyle w:val="Hyperlink"/>
          <w:rFonts w:cstheme="minorHAnsi"/>
          <w:bCs/>
          <w:color w:val="2F5496" w:themeColor="accent1" w:themeShade="BF"/>
          <w:u w:val="none"/>
        </w:rPr>
        <w:t>5</w:t>
      </w:r>
    </w:p>
    <w:p w14:paraId="4BACC62D" w14:textId="1EE8E16C" w:rsidR="00B616FA" w:rsidRPr="0036162B" w:rsidRDefault="003E2F30" w:rsidP="00B616FA">
      <w:pPr>
        <w:spacing w:line="240" w:lineRule="auto"/>
        <w:rPr>
          <w:rStyle w:val="Hyperlink"/>
          <w:rFonts w:cstheme="minorHAnsi"/>
          <w:bCs/>
          <w:color w:val="2F5496" w:themeColor="accent1" w:themeShade="BF"/>
          <w:u w:val="none"/>
        </w:rPr>
      </w:pPr>
      <w:r w:rsidRPr="0036162B">
        <w:rPr>
          <w:rFonts w:cstheme="minorHAnsi"/>
          <w:b/>
          <w:color w:val="2F5496" w:themeColor="accent1" w:themeShade="BF"/>
        </w:rPr>
        <w:fldChar w:fldCharType="end"/>
      </w:r>
      <w:r w:rsidRPr="0036162B">
        <w:rPr>
          <w:rFonts w:cstheme="minorHAnsi"/>
          <w:bCs/>
          <w:color w:val="2F5496" w:themeColor="accent1" w:themeShade="BF"/>
        </w:rPr>
        <w:fldChar w:fldCharType="begin"/>
      </w:r>
      <w:r w:rsidR="008474F1">
        <w:rPr>
          <w:rFonts w:cstheme="minorHAnsi"/>
          <w:bCs/>
          <w:color w:val="2F5496" w:themeColor="accent1" w:themeShade="BF"/>
        </w:rPr>
        <w:instrText>HYPERLINK  \l "_PROBLEM_STATEMENTS"</w:instrText>
      </w:r>
      <w:r w:rsidR="008474F1" w:rsidRPr="0036162B">
        <w:rPr>
          <w:rFonts w:cstheme="minorHAnsi"/>
          <w:bCs/>
          <w:color w:val="2F5496" w:themeColor="accent1" w:themeShade="BF"/>
        </w:rPr>
      </w:r>
      <w:r w:rsidRPr="0036162B">
        <w:rPr>
          <w:rFonts w:cstheme="minorHAnsi"/>
          <w:bCs/>
          <w:color w:val="2F5496" w:themeColor="accent1" w:themeShade="BF"/>
        </w:rPr>
        <w:fldChar w:fldCharType="separate"/>
      </w:r>
      <w:r w:rsidR="00B616FA" w:rsidRPr="0036162B">
        <w:rPr>
          <w:rStyle w:val="Hyperlink"/>
          <w:rFonts w:cstheme="minorHAnsi"/>
          <w:bCs/>
          <w:color w:val="2F5496" w:themeColor="accent1" w:themeShade="BF"/>
          <w:u w:val="none"/>
        </w:rPr>
        <w:tab/>
        <w:t>PROBLEM STATEMENTS………………………………………………………………………</w:t>
      </w:r>
      <w:r w:rsidR="00B616FA" w:rsidRPr="0036162B">
        <w:rPr>
          <w:rStyle w:val="Hyperlink"/>
          <w:rFonts w:cstheme="minorHAnsi"/>
          <w:bCs/>
          <w:color w:val="2F5496" w:themeColor="accent1" w:themeShade="BF"/>
          <w:u w:val="none"/>
        </w:rPr>
        <w:t>……………</w:t>
      </w:r>
      <w:r w:rsidR="00B616FA" w:rsidRPr="0036162B">
        <w:rPr>
          <w:rStyle w:val="Hyperlink"/>
          <w:rFonts w:cstheme="minorHAnsi"/>
          <w:bCs/>
          <w:color w:val="2F5496" w:themeColor="accent1" w:themeShade="BF"/>
          <w:u w:val="none"/>
        </w:rPr>
        <w:t>…….0</w:t>
      </w:r>
      <w:r w:rsidR="008474F1">
        <w:rPr>
          <w:rStyle w:val="Hyperlink"/>
          <w:rFonts w:cstheme="minorHAnsi"/>
          <w:bCs/>
          <w:color w:val="2F5496" w:themeColor="accent1" w:themeShade="BF"/>
          <w:u w:val="none"/>
        </w:rPr>
        <w:t>6</w:t>
      </w:r>
    </w:p>
    <w:p w14:paraId="3E3B91E0" w14:textId="09B88480" w:rsidR="00B616FA" w:rsidRPr="008474F1" w:rsidRDefault="003E2F30" w:rsidP="00B616FA">
      <w:pPr>
        <w:spacing w:line="240" w:lineRule="auto"/>
        <w:rPr>
          <w:rStyle w:val="Hyperlink"/>
          <w:rFonts w:cstheme="minorHAnsi"/>
          <w:bCs/>
          <w:color w:val="2F5496" w:themeColor="accent1" w:themeShade="BF"/>
          <w:u w:val="none"/>
        </w:rPr>
      </w:pPr>
      <w:r w:rsidRPr="0036162B">
        <w:rPr>
          <w:rFonts w:cstheme="minorHAnsi"/>
          <w:bCs/>
          <w:color w:val="2F5496" w:themeColor="accent1" w:themeShade="BF"/>
        </w:rPr>
        <w:fldChar w:fldCharType="end"/>
      </w:r>
      <w:r w:rsidRPr="008474F1">
        <w:rPr>
          <w:rFonts w:cstheme="minorHAnsi"/>
          <w:bCs/>
          <w:color w:val="2F5496" w:themeColor="accent1" w:themeShade="BF"/>
        </w:rPr>
        <w:fldChar w:fldCharType="begin"/>
      </w:r>
      <w:r w:rsidR="008474F1" w:rsidRPr="008474F1">
        <w:rPr>
          <w:rFonts w:cstheme="minorHAnsi"/>
          <w:bCs/>
          <w:color w:val="2F5496" w:themeColor="accent1" w:themeShade="BF"/>
        </w:rPr>
        <w:instrText>HYPERLINK  \l "_OBJECTIVES"</w:instrText>
      </w:r>
      <w:r w:rsidR="008474F1" w:rsidRPr="008474F1">
        <w:rPr>
          <w:rFonts w:cstheme="minorHAnsi"/>
          <w:bCs/>
          <w:color w:val="2F5496" w:themeColor="accent1" w:themeShade="BF"/>
        </w:rPr>
      </w:r>
      <w:r w:rsidRPr="008474F1">
        <w:rPr>
          <w:rFonts w:cstheme="minorHAnsi"/>
          <w:bCs/>
          <w:color w:val="2F5496" w:themeColor="accent1" w:themeShade="BF"/>
        </w:rPr>
        <w:fldChar w:fldCharType="separate"/>
      </w:r>
      <w:r w:rsidR="00B616FA" w:rsidRPr="008474F1">
        <w:rPr>
          <w:rStyle w:val="Hyperlink"/>
          <w:rFonts w:cstheme="minorHAnsi"/>
          <w:bCs/>
          <w:color w:val="2F5496" w:themeColor="accent1" w:themeShade="BF"/>
          <w:u w:val="none"/>
        </w:rPr>
        <w:tab/>
      </w:r>
      <w:bookmarkStart w:id="3" w:name="_Hlk106382813"/>
      <w:r w:rsidR="00B616FA" w:rsidRPr="008474F1">
        <w:rPr>
          <w:rStyle w:val="Hyperlink"/>
          <w:rFonts w:cstheme="minorHAnsi"/>
          <w:bCs/>
          <w:color w:val="2F5496" w:themeColor="accent1" w:themeShade="BF"/>
          <w:u w:val="none"/>
        </w:rPr>
        <w:t>OBJECTIVES</w:t>
      </w:r>
      <w:bookmarkEnd w:id="3"/>
      <w:r w:rsidR="00B616FA" w:rsidRPr="008474F1">
        <w:rPr>
          <w:rStyle w:val="Hyperlink"/>
          <w:rFonts w:cstheme="minorHAnsi"/>
          <w:bCs/>
          <w:color w:val="2F5496" w:themeColor="accent1" w:themeShade="BF"/>
          <w:u w:val="none"/>
        </w:rPr>
        <w:t>………………………………………………………………</w:t>
      </w:r>
      <w:r w:rsidR="00B616FA" w:rsidRPr="008474F1">
        <w:rPr>
          <w:rStyle w:val="Hyperlink"/>
          <w:rFonts w:cstheme="minorHAnsi"/>
          <w:bCs/>
          <w:color w:val="2F5496" w:themeColor="accent1" w:themeShade="BF"/>
          <w:u w:val="none"/>
        </w:rPr>
        <w:t>…………………………………………</w:t>
      </w:r>
      <w:proofErr w:type="gramStart"/>
      <w:r w:rsidR="00B616FA" w:rsidRPr="008474F1">
        <w:rPr>
          <w:rStyle w:val="Hyperlink"/>
          <w:rFonts w:cstheme="minorHAnsi"/>
          <w:bCs/>
          <w:color w:val="2F5496" w:themeColor="accent1" w:themeShade="BF"/>
          <w:u w:val="none"/>
        </w:rPr>
        <w:t>…..</w:t>
      </w:r>
      <w:proofErr w:type="gramEnd"/>
      <w:r w:rsidR="00B616FA" w:rsidRPr="008474F1">
        <w:rPr>
          <w:rStyle w:val="Hyperlink"/>
          <w:rFonts w:cstheme="minorHAnsi"/>
          <w:bCs/>
          <w:color w:val="2F5496" w:themeColor="accent1" w:themeShade="BF"/>
          <w:u w:val="none"/>
        </w:rPr>
        <w:t>0</w:t>
      </w:r>
      <w:r w:rsidR="008474F1">
        <w:rPr>
          <w:rStyle w:val="Hyperlink"/>
          <w:rFonts w:cstheme="minorHAnsi"/>
          <w:bCs/>
          <w:color w:val="2F5496" w:themeColor="accent1" w:themeShade="BF"/>
          <w:u w:val="none"/>
        </w:rPr>
        <w:t>6</w:t>
      </w:r>
    </w:p>
    <w:p w14:paraId="2679AA29" w14:textId="583DB6EE" w:rsidR="00792D9D" w:rsidRPr="008474F1" w:rsidRDefault="003E2F30" w:rsidP="00B616FA">
      <w:pPr>
        <w:spacing w:line="240" w:lineRule="auto"/>
        <w:rPr>
          <w:rStyle w:val="Hyperlink"/>
          <w:rFonts w:cstheme="minorHAnsi"/>
          <w:bCs/>
          <w:u w:val="none"/>
        </w:rPr>
      </w:pPr>
      <w:r w:rsidRPr="008474F1">
        <w:rPr>
          <w:rFonts w:cstheme="minorHAnsi"/>
          <w:bCs/>
          <w:color w:val="2F5496" w:themeColor="accent1" w:themeShade="BF"/>
        </w:rPr>
        <w:fldChar w:fldCharType="end"/>
      </w:r>
      <w:r w:rsidR="008474F1" w:rsidRPr="008474F1">
        <w:rPr>
          <w:rFonts w:cstheme="minorHAnsi"/>
          <w:bCs/>
        </w:rPr>
        <w:fldChar w:fldCharType="begin"/>
      </w:r>
      <w:r w:rsidR="008474F1" w:rsidRPr="008474F1">
        <w:rPr>
          <w:rFonts w:cstheme="minorHAnsi"/>
          <w:bCs/>
        </w:rPr>
        <w:instrText xml:space="preserve"> HYPERLINK  \l "_Scope" </w:instrText>
      </w:r>
      <w:r w:rsidR="008474F1" w:rsidRPr="008474F1">
        <w:rPr>
          <w:rFonts w:cstheme="minorHAnsi"/>
          <w:bCs/>
        </w:rPr>
      </w:r>
      <w:r w:rsidR="008474F1" w:rsidRPr="008474F1">
        <w:rPr>
          <w:rFonts w:cstheme="minorHAnsi"/>
          <w:bCs/>
        </w:rPr>
        <w:fldChar w:fldCharType="separate"/>
      </w:r>
      <w:r w:rsidR="00B616FA" w:rsidRPr="008474F1">
        <w:rPr>
          <w:rStyle w:val="Hyperlink"/>
          <w:rFonts w:cstheme="minorHAnsi"/>
          <w:bCs/>
          <w:u w:val="none"/>
        </w:rPr>
        <w:tab/>
      </w:r>
      <w:bookmarkStart w:id="4" w:name="_Hlk106382909"/>
      <w:r w:rsidR="00792D9D" w:rsidRPr="008474F1">
        <w:rPr>
          <w:rStyle w:val="Hyperlink"/>
          <w:rFonts w:cstheme="minorHAnsi"/>
          <w:bCs/>
          <w:u w:val="none"/>
        </w:rPr>
        <w:t>SCOPE……………………………………………………………………………………</w:t>
      </w:r>
      <w:r w:rsidR="00792D9D" w:rsidRPr="008474F1">
        <w:rPr>
          <w:rStyle w:val="Hyperlink"/>
          <w:rFonts w:cstheme="minorHAnsi"/>
          <w:bCs/>
          <w:u w:val="none"/>
        </w:rPr>
        <w:t>……………………………</w:t>
      </w:r>
      <w:proofErr w:type="gramStart"/>
      <w:r w:rsidR="00792D9D" w:rsidRPr="008474F1">
        <w:rPr>
          <w:rStyle w:val="Hyperlink"/>
          <w:rFonts w:cstheme="minorHAnsi"/>
          <w:bCs/>
          <w:u w:val="none"/>
        </w:rPr>
        <w:t>…..</w:t>
      </w:r>
      <w:proofErr w:type="gramEnd"/>
      <w:r w:rsidR="00792D9D" w:rsidRPr="008474F1">
        <w:rPr>
          <w:rStyle w:val="Hyperlink"/>
          <w:rFonts w:cstheme="minorHAnsi"/>
          <w:bCs/>
          <w:u w:val="none"/>
        </w:rPr>
        <w:t>0</w:t>
      </w:r>
      <w:r w:rsidR="00C44BDC">
        <w:rPr>
          <w:rStyle w:val="Hyperlink"/>
          <w:rFonts w:cstheme="minorHAnsi"/>
          <w:bCs/>
          <w:u w:val="none"/>
        </w:rPr>
        <w:t>6</w:t>
      </w:r>
    </w:p>
    <w:p w14:paraId="0E581CF0" w14:textId="4D84D329" w:rsidR="00B616FA" w:rsidRPr="008474F1" w:rsidRDefault="008474F1" w:rsidP="00792D9D">
      <w:pPr>
        <w:spacing w:line="240" w:lineRule="auto"/>
        <w:ind w:firstLine="720"/>
        <w:rPr>
          <w:rStyle w:val="Hyperlink"/>
          <w:rFonts w:cstheme="minorHAnsi"/>
          <w:bCs/>
          <w:u w:val="none"/>
        </w:rPr>
      </w:pPr>
      <w:r w:rsidRPr="008474F1">
        <w:rPr>
          <w:rFonts w:cstheme="minorHAnsi"/>
          <w:bCs/>
        </w:rPr>
        <w:fldChar w:fldCharType="end"/>
      </w:r>
      <w:r w:rsidRPr="008474F1">
        <w:rPr>
          <w:rFonts w:cstheme="minorHAnsi"/>
          <w:bCs/>
        </w:rPr>
        <w:fldChar w:fldCharType="begin"/>
      </w:r>
      <w:r w:rsidRPr="008474F1">
        <w:rPr>
          <w:rFonts w:cstheme="minorHAnsi"/>
          <w:bCs/>
        </w:rPr>
        <w:instrText xml:space="preserve"> HYPERLINK  \l "_LIMITATIONS_1" </w:instrText>
      </w:r>
      <w:r w:rsidRPr="008474F1">
        <w:rPr>
          <w:rFonts w:cstheme="minorHAnsi"/>
          <w:bCs/>
        </w:rPr>
      </w:r>
      <w:r w:rsidRPr="008474F1">
        <w:rPr>
          <w:rFonts w:cstheme="minorHAnsi"/>
          <w:bCs/>
        </w:rPr>
        <w:fldChar w:fldCharType="separate"/>
      </w:r>
      <w:r w:rsidR="00B616FA" w:rsidRPr="008474F1">
        <w:rPr>
          <w:rStyle w:val="Hyperlink"/>
          <w:rFonts w:cstheme="minorHAnsi"/>
          <w:bCs/>
          <w:u w:val="none"/>
        </w:rPr>
        <w:t>LIMITATIONS</w:t>
      </w:r>
      <w:bookmarkEnd w:id="4"/>
      <w:r w:rsidR="00B616FA" w:rsidRPr="008474F1">
        <w:rPr>
          <w:rStyle w:val="Hyperlink"/>
          <w:rFonts w:cstheme="minorHAnsi"/>
          <w:bCs/>
          <w:u w:val="none"/>
        </w:rPr>
        <w:t>………………………………………………………………………………</w:t>
      </w:r>
      <w:r w:rsidR="00B616FA" w:rsidRPr="008474F1">
        <w:rPr>
          <w:rStyle w:val="Hyperlink"/>
          <w:rFonts w:cstheme="minorHAnsi"/>
          <w:bCs/>
          <w:u w:val="none"/>
        </w:rPr>
        <w:t>………………………</w:t>
      </w:r>
      <w:proofErr w:type="gramStart"/>
      <w:r w:rsidR="001608F6" w:rsidRPr="008474F1">
        <w:rPr>
          <w:rStyle w:val="Hyperlink"/>
          <w:rFonts w:cstheme="minorHAnsi"/>
          <w:bCs/>
          <w:u w:val="none"/>
        </w:rPr>
        <w:t>…..</w:t>
      </w:r>
      <w:proofErr w:type="gramEnd"/>
      <w:r w:rsidR="00C44BDC">
        <w:rPr>
          <w:rStyle w:val="Hyperlink"/>
          <w:rFonts w:cstheme="minorHAnsi"/>
          <w:bCs/>
          <w:u w:val="none"/>
        </w:rPr>
        <w:t>07</w:t>
      </w:r>
    </w:p>
    <w:p w14:paraId="655ADF81" w14:textId="2D625F6C" w:rsidR="00B616FA" w:rsidRPr="00561C4A" w:rsidRDefault="008474F1" w:rsidP="00B616FA">
      <w:pPr>
        <w:rPr>
          <w:rFonts w:cstheme="minorHAnsi"/>
          <w:b/>
        </w:rPr>
      </w:pPr>
      <w:r w:rsidRPr="008474F1">
        <w:rPr>
          <w:rFonts w:cstheme="minorHAnsi"/>
          <w:bCs/>
        </w:rPr>
        <w:fldChar w:fldCharType="end"/>
      </w:r>
      <w:r w:rsidR="00B616FA" w:rsidRPr="00561C4A">
        <w:rPr>
          <w:rFonts w:cstheme="minorHAnsi"/>
          <w:b/>
        </w:rPr>
        <w:t>Part II</w:t>
      </w:r>
    </w:p>
    <w:p w14:paraId="6A3D3A2B" w14:textId="3CDD82ED" w:rsidR="00B616FA" w:rsidRPr="0036162B" w:rsidRDefault="00B616FA" w:rsidP="00B616FA">
      <w:pPr>
        <w:rPr>
          <w:rStyle w:val="Hyperlink"/>
          <w:rFonts w:cstheme="minorHAnsi"/>
          <w:bCs/>
          <w:color w:val="2F5496" w:themeColor="accent1" w:themeShade="BF"/>
          <w:u w:val="none"/>
        </w:rPr>
      </w:pPr>
      <w:r w:rsidRPr="00561C4A">
        <w:rPr>
          <w:rFonts w:cstheme="minorHAnsi"/>
          <w:b/>
        </w:rPr>
        <w:tab/>
      </w:r>
      <w:bookmarkStart w:id="5" w:name="_Hlk106387259"/>
      <w:r w:rsidR="003E2F30" w:rsidRPr="0036162B">
        <w:rPr>
          <w:rFonts w:cstheme="minorHAnsi"/>
          <w:bCs/>
          <w:color w:val="2F5496" w:themeColor="accent1" w:themeShade="BF"/>
        </w:rPr>
        <w:fldChar w:fldCharType="begin"/>
      </w:r>
      <w:r w:rsidR="008474F1">
        <w:rPr>
          <w:rFonts w:cstheme="minorHAnsi"/>
          <w:bCs/>
          <w:color w:val="2F5496" w:themeColor="accent1" w:themeShade="BF"/>
        </w:rPr>
        <w:instrText>HYPERLINK  \l "_OVERVIEW"</w:instrText>
      </w:r>
      <w:r w:rsidR="008474F1" w:rsidRPr="0036162B">
        <w:rPr>
          <w:rFonts w:cstheme="minorHAnsi"/>
          <w:bCs/>
          <w:color w:val="2F5496" w:themeColor="accent1" w:themeShade="BF"/>
        </w:rPr>
      </w:r>
      <w:r w:rsidR="003E2F30" w:rsidRPr="0036162B">
        <w:rPr>
          <w:rFonts w:cstheme="minorHAnsi"/>
          <w:bCs/>
          <w:color w:val="2F5496" w:themeColor="accent1" w:themeShade="BF"/>
        </w:rPr>
        <w:fldChar w:fldCharType="separate"/>
      </w:r>
      <w:r w:rsidRPr="0036162B">
        <w:rPr>
          <w:rStyle w:val="Hyperlink"/>
          <w:rFonts w:cstheme="minorHAnsi"/>
          <w:bCs/>
          <w:color w:val="2F5496" w:themeColor="accent1" w:themeShade="BF"/>
          <w:u w:val="none"/>
        </w:rPr>
        <w:t>OVERVIEW</w:t>
      </w:r>
      <w:bookmarkEnd w:id="5"/>
      <w:r w:rsidRPr="0036162B">
        <w:rPr>
          <w:rStyle w:val="Hyperlink"/>
          <w:rFonts w:cstheme="minorHAnsi"/>
          <w:bCs/>
          <w:color w:val="2F5496" w:themeColor="accent1" w:themeShade="BF"/>
          <w:u w:val="none"/>
        </w:rPr>
        <w:t>……………………………………………………………………………</w:t>
      </w:r>
      <w:r w:rsidRPr="0036162B">
        <w:rPr>
          <w:rStyle w:val="Hyperlink"/>
          <w:rFonts w:cstheme="minorHAnsi"/>
          <w:bCs/>
          <w:color w:val="2F5496" w:themeColor="accent1" w:themeShade="BF"/>
          <w:u w:val="none"/>
        </w:rPr>
        <w:t>…………………………………</w:t>
      </w:r>
      <w:r w:rsidR="00C44BDC">
        <w:rPr>
          <w:rStyle w:val="Hyperlink"/>
          <w:rFonts w:cstheme="minorHAnsi"/>
          <w:bCs/>
          <w:color w:val="2F5496" w:themeColor="accent1" w:themeShade="BF"/>
          <w:u w:val="none"/>
        </w:rPr>
        <w:t>07</w:t>
      </w:r>
    </w:p>
    <w:p w14:paraId="49ED6973" w14:textId="291A0FB7" w:rsidR="00B616FA" w:rsidRPr="0036162B" w:rsidRDefault="003E2F30" w:rsidP="00B616FA">
      <w:pPr>
        <w:rPr>
          <w:rStyle w:val="Hyperlink"/>
          <w:rFonts w:cstheme="minorHAnsi"/>
          <w:bCs/>
          <w:color w:val="2F5496" w:themeColor="accent1" w:themeShade="BF"/>
          <w:u w:val="none"/>
        </w:rPr>
      </w:pPr>
      <w:r w:rsidRPr="0036162B">
        <w:rPr>
          <w:rFonts w:cstheme="minorHAnsi"/>
          <w:bCs/>
          <w:color w:val="2F5496" w:themeColor="accent1" w:themeShade="BF"/>
        </w:rPr>
        <w:fldChar w:fldCharType="end"/>
      </w:r>
      <w:r w:rsidR="00B616FA" w:rsidRPr="0036162B">
        <w:rPr>
          <w:rFonts w:cstheme="minorHAnsi"/>
          <w:bCs/>
          <w:color w:val="2F5496" w:themeColor="accent1" w:themeShade="BF"/>
        </w:rPr>
        <w:tab/>
      </w:r>
      <w:bookmarkStart w:id="6" w:name="_Hlk106387312"/>
      <w:r w:rsidRPr="0036162B">
        <w:rPr>
          <w:rFonts w:cstheme="minorHAnsi"/>
          <w:bCs/>
          <w:color w:val="2F5496" w:themeColor="accent1" w:themeShade="BF"/>
        </w:rPr>
        <w:fldChar w:fldCharType="begin"/>
      </w:r>
      <w:r w:rsidR="008474F1">
        <w:rPr>
          <w:rFonts w:cstheme="minorHAnsi"/>
          <w:bCs/>
          <w:color w:val="2F5496" w:themeColor="accent1" w:themeShade="BF"/>
        </w:rPr>
        <w:instrText>HYPERLINK  \l "_EXISTING_SYSTEMS"</w:instrText>
      </w:r>
      <w:r w:rsidR="008474F1" w:rsidRPr="0036162B">
        <w:rPr>
          <w:rFonts w:cstheme="minorHAnsi"/>
          <w:bCs/>
          <w:color w:val="2F5496" w:themeColor="accent1" w:themeShade="BF"/>
        </w:rPr>
      </w:r>
      <w:r w:rsidRPr="0036162B">
        <w:rPr>
          <w:rFonts w:cstheme="minorHAnsi"/>
          <w:bCs/>
          <w:color w:val="2F5496" w:themeColor="accent1" w:themeShade="BF"/>
        </w:rPr>
        <w:fldChar w:fldCharType="separate"/>
      </w:r>
      <w:r w:rsidR="00B616FA" w:rsidRPr="0036162B">
        <w:rPr>
          <w:rStyle w:val="Hyperlink"/>
          <w:rFonts w:cstheme="minorHAnsi"/>
          <w:bCs/>
          <w:color w:val="2F5496" w:themeColor="accent1" w:themeShade="BF"/>
          <w:u w:val="none"/>
        </w:rPr>
        <w:t>EXISTING SYSTEMS</w:t>
      </w:r>
      <w:bookmarkEnd w:id="6"/>
      <w:r w:rsidR="00B616FA" w:rsidRPr="0036162B">
        <w:rPr>
          <w:rStyle w:val="Hyperlink"/>
          <w:rFonts w:cstheme="minorHAnsi"/>
          <w:bCs/>
          <w:color w:val="2F5496" w:themeColor="accent1" w:themeShade="BF"/>
          <w:u w:val="none"/>
        </w:rPr>
        <w:t>………………………………………………………………………</w:t>
      </w:r>
      <w:r w:rsidR="00B616FA" w:rsidRPr="0036162B">
        <w:rPr>
          <w:rStyle w:val="Hyperlink"/>
          <w:rFonts w:cstheme="minorHAnsi"/>
          <w:bCs/>
          <w:color w:val="2F5496" w:themeColor="accent1" w:themeShade="BF"/>
          <w:u w:val="none"/>
        </w:rPr>
        <w:t>………………………….</w:t>
      </w:r>
      <w:r w:rsidR="00C44BDC">
        <w:rPr>
          <w:rStyle w:val="Hyperlink"/>
          <w:rFonts w:cstheme="minorHAnsi"/>
          <w:bCs/>
          <w:color w:val="2F5496" w:themeColor="accent1" w:themeShade="BF"/>
          <w:u w:val="none"/>
        </w:rPr>
        <w:t>08</w:t>
      </w:r>
    </w:p>
    <w:p w14:paraId="33F334D9" w14:textId="239693C5" w:rsidR="00B616FA" w:rsidRPr="0036162B" w:rsidRDefault="003E2F30" w:rsidP="00B616FA">
      <w:pPr>
        <w:rPr>
          <w:rStyle w:val="Hyperlink"/>
          <w:rFonts w:cstheme="minorHAnsi"/>
          <w:bCs/>
          <w:color w:val="2F5496" w:themeColor="accent1" w:themeShade="BF"/>
          <w:u w:val="none"/>
        </w:rPr>
      </w:pPr>
      <w:r w:rsidRPr="0036162B">
        <w:rPr>
          <w:rFonts w:cstheme="minorHAnsi"/>
          <w:bCs/>
          <w:color w:val="2F5496" w:themeColor="accent1" w:themeShade="BF"/>
        </w:rPr>
        <w:fldChar w:fldCharType="end"/>
      </w:r>
      <w:r w:rsidR="00B616FA" w:rsidRPr="0036162B">
        <w:rPr>
          <w:rFonts w:cstheme="minorHAnsi"/>
          <w:bCs/>
          <w:color w:val="2F5496" w:themeColor="accent1" w:themeShade="BF"/>
        </w:rPr>
        <w:tab/>
      </w:r>
      <w:r w:rsidRPr="0036162B">
        <w:rPr>
          <w:rFonts w:cstheme="minorHAnsi"/>
          <w:bCs/>
          <w:color w:val="2F5496" w:themeColor="accent1" w:themeShade="BF"/>
        </w:rPr>
        <w:fldChar w:fldCharType="begin"/>
      </w:r>
      <w:r w:rsidR="008474F1">
        <w:rPr>
          <w:rFonts w:cstheme="minorHAnsi"/>
          <w:bCs/>
          <w:color w:val="2F5496" w:themeColor="accent1" w:themeShade="BF"/>
        </w:rPr>
        <w:instrText>HYPERLINK  \l "_PROPOSED_SYSTEM"</w:instrText>
      </w:r>
      <w:r w:rsidR="008474F1" w:rsidRPr="0036162B">
        <w:rPr>
          <w:rFonts w:cstheme="minorHAnsi"/>
          <w:bCs/>
          <w:color w:val="2F5496" w:themeColor="accent1" w:themeShade="BF"/>
        </w:rPr>
      </w:r>
      <w:r w:rsidRPr="0036162B">
        <w:rPr>
          <w:rFonts w:cstheme="minorHAnsi"/>
          <w:bCs/>
          <w:color w:val="2F5496" w:themeColor="accent1" w:themeShade="BF"/>
        </w:rPr>
        <w:fldChar w:fldCharType="separate"/>
      </w:r>
      <w:r w:rsidR="00B616FA" w:rsidRPr="0036162B">
        <w:rPr>
          <w:rStyle w:val="Hyperlink"/>
          <w:rFonts w:cstheme="minorHAnsi"/>
          <w:bCs/>
          <w:color w:val="2F5496" w:themeColor="accent1" w:themeShade="BF"/>
          <w:u w:val="none"/>
        </w:rPr>
        <w:t>PROPOSED SYSTEM…………………………………………………………………</w:t>
      </w:r>
      <w:r w:rsidR="00B616FA" w:rsidRPr="0036162B">
        <w:rPr>
          <w:rStyle w:val="Hyperlink"/>
          <w:rFonts w:cstheme="minorHAnsi"/>
          <w:bCs/>
          <w:color w:val="2F5496" w:themeColor="accent1" w:themeShade="BF"/>
          <w:u w:val="none"/>
        </w:rPr>
        <w:t>………………………………1</w:t>
      </w:r>
      <w:r w:rsidR="00C44BDC">
        <w:rPr>
          <w:rStyle w:val="Hyperlink"/>
          <w:rFonts w:cstheme="minorHAnsi"/>
          <w:bCs/>
          <w:color w:val="2F5496" w:themeColor="accent1" w:themeShade="BF"/>
          <w:u w:val="none"/>
        </w:rPr>
        <w:t>2</w:t>
      </w:r>
    </w:p>
    <w:p w14:paraId="143F3B08" w14:textId="086A62DA" w:rsidR="00B616FA" w:rsidRPr="0036162B" w:rsidRDefault="003E2F30" w:rsidP="00B616FA">
      <w:pPr>
        <w:rPr>
          <w:rStyle w:val="Hyperlink"/>
          <w:rFonts w:cstheme="minorHAnsi"/>
          <w:bCs/>
          <w:color w:val="2F5496" w:themeColor="accent1" w:themeShade="BF"/>
          <w:u w:val="none"/>
        </w:rPr>
      </w:pPr>
      <w:r w:rsidRPr="0036162B">
        <w:rPr>
          <w:rFonts w:cstheme="minorHAnsi"/>
          <w:bCs/>
          <w:color w:val="2F5496" w:themeColor="accent1" w:themeShade="BF"/>
        </w:rPr>
        <w:fldChar w:fldCharType="end"/>
      </w:r>
      <w:r w:rsidR="00B616FA" w:rsidRPr="0036162B">
        <w:rPr>
          <w:rFonts w:cstheme="minorHAnsi"/>
          <w:bCs/>
          <w:color w:val="2F5496" w:themeColor="accent1" w:themeShade="BF"/>
        </w:rPr>
        <w:tab/>
      </w:r>
      <w:r w:rsidR="00750EE5" w:rsidRPr="0036162B">
        <w:rPr>
          <w:rFonts w:cstheme="minorHAnsi"/>
          <w:bCs/>
          <w:color w:val="2F5496" w:themeColor="accent1" w:themeShade="BF"/>
        </w:rPr>
        <w:fldChar w:fldCharType="begin"/>
      </w:r>
      <w:r w:rsidR="008474F1">
        <w:rPr>
          <w:rFonts w:cstheme="minorHAnsi"/>
          <w:bCs/>
          <w:color w:val="2F5496" w:themeColor="accent1" w:themeShade="BF"/>
        </w:rPr>
        <w:instrText>HYPERLINK  \l "_TOOLS_AND_TECHNICS"</w:instrText>
      </w:r>
      <w:r w:rsidR="008474F1" w:rsidRPr="0036162B">
        <w:rPr>
          <w:rFonts w:cstheme="minorHAnsi"/>
          <w:bCs/>
          <w:color w:val="2F5496" w:themeColor="accent1" w:themeShade="BF"/>
        </w:rPr>
      </w:r>
      <w:r w:rsidR="00750EE5" w:rsidRPr="0036162B">
        <w:rPr>
          <w:rFonts w:cstheme="minorHAnsi"/>
          <w:bCs/>
          <w:color w:val="2F5496" w:themeColor="accent1" w:themeShade="BF"/>
        </w:rPr>
        <w:fldChar w:fldCharType="separate"/>
      </w:r>
      <w:r w:rsidR="00B616FA" w:rsidRPr="0036162B">
        <w:rPr>
          <w:rStyle w:val="Hyperlink"/>
          <w:rFonts w:cstheme="minorHAnsi"/>
          <w:bCs/>
          <w:color w:val="2F5496" w:themeColor="accent1" w:themeShade="BF"/>
          <w:u w:val="none"/>
        </w:rPr>
        <w:t>TOOLS AND TECHNICS……………………………………………………………………</w:t>
      </w:r>
      <w:r w:rsidR="00B616FA" w:rsidRPr="0036162B">
        <w:rPr>
          <w:rStyle w:val="Hyperlink"/>
          <w:rFonts w:cstheme="minorHAnsi"/>
          <w:bCs/>
          <w:color w:val="2F5496" w:themeColor="accent1" w:themeShade="BF"/>
          <w:u w:val="none"/>
        </w:rPr>
        <w:t>……………………….1</w:t>
      </w:r>
      <w:r w:rsidR="00C44BDC">
        <w:rPr>
          <w:rStyle w:val="Hyperlink"/>
          <w:rFonts w:cstheme="minorHAnsi"/>
          <w:bCs/>
          <w:color w:val="2F5496" w:themeColor="accent1" w:themeShade="BF"/>
          <w:u w:val="none"/>
        </w:rPr>
        <w:t>3</w:t>
      </w:r>
    </w:p>
    <w:p w14:paraId="5ADBF447" w14:textId="20D718AC" w:rsidR="00B616FA" w:rsidRPr="00561C4A" w:rsidRDefault="00750EE5" w:rsidP="00B616FA">
      <w:pPr>
        <w:rPr>
          <w:rFonts w:cstheme="minorHAnsi"/>
          <w:b/>
        </w:rPr>
      </w:pPr>
      <w:r w:rsidRPr="0036162B">
        <w:rPr>
          <w:rFonts w:cstheme="minorHAnsi"/>
          <w:bCs/>
          <w:color w:val="2F5496" w:themeColor="accent1" w:themeShade="BF"/>
        </w:rPr>
        <w:fldChar w:fldCharType="end"/>
      </w:r>
      <w:r w:rsidR="00B616FA" w:rsidRPr="00561C4A">
        <w:rPr>
          <w:rFonts w:cstheme="minorHAnsi"/>
          <w:b/>
        </w:rPr>
        <w:t>Part III</w:t>
      </w:r>
    </w:p>
    <w:p w14:paraId="4337217B" w14:textId="78B36475" w:rsidR="00B616FA" w:rsidRPr="0036162B" w:rsidRDefault="00B616FA" w:rsidP="00B616FA">
      <w:pPr>
        <w:rPr>
          <w:rStyle w:val="Hyperlink"/>
          <w:rFonts w:cstheme="minorHAnsi"/>
          <w:bCs/>
          <w:color w:val="2F5496" w:themeColor="accent1" w:themeShade="BF"/>
          <w:u w:val="none"/>
        </w:rPr>
      </w:pPr>
      <w:r w:rsidRPr="00561C4A">
        <w:rPr>
          <w:rFonts w:cstheme="minorHAnsi"/>
          <w:b/>
        </w:rPr>
        <w:tab/>
      </w:r>
      <w:r w:rsidR="00B56FD7" w:rsidRPr="0036162B">
        <w:rPr>
          <w:rFonts w:cstheme="minorHAnsi"/>
          <w:bCs/>
          <w:color w:val="2F5496" w:themeColor="accent1" w:themeShade="BF"/>
        </w:rPr>
        <w:fldChar w:fldCharType="begin"/>
      </w:r>
      <w:r w:rsidR="008474F1">
        <w:rPr>
          <w:rFonts w:cstheme="minorHAnsi"/>
          <w:bCs/>
          <w:color w:val="2F5496" w:themeColor="accent1" w:themeShade="BF"/>
        </w:rPr>
        <w:instrText>HYPERLINK  \l "_METHODOLOGY"</w:instrText>
      </w:r>
      <w:r w:rsidR="008474F1" w:rsidRPr="0036162B">
        <w:rPr>
          <w:rFonts w:cstheme="minorHAnsi"/>
          <w:bCs/>
          <w:color w:val="2F5496" w:themeColor="accent1" w:themeShade="BF"/>
        </w:rPr>
      </w:r>
      <w:r w:rsidR="00B56FD7" w:rsidRPr="0036162B">
        <w:rPr>
          <w:rFonts w:cstheme="minorHAnsi"/>
          <w:bCs/>
          <w:color w:val="2F5496" w:themeColor="accent1" w:themeShade="BF"/>
        </w:rPr>
        <w:fldChar w:fldCharType="separate"/>
      </w:r>
      <w:r w:rsidRPr="0036162B">
        <w:rPr>
          <w:rStyle w:val="Hyperlink"/>
          <w:rFonts w:cstheme="minorHAnsi"/>
          <w:bCs/>
          <w:color w:val="2F5496" w:themeColor="accent1" w:themeShade="BF"/>
          <w:u w:val="none"/>
        </w:rPr>
        <w:t>METHODOLOGY…………………………………………………………………………………………</w:t>
      </w:r>
      <w:r w:rsidRPr="0036162B">
        <w:rPr>
          <w:rStyle w:val="Hyperlink"/>
          <w:rFonts w:cstheme="minorHAnsi"/>
          <w:bCs/>
          <w:color w:val="2F5496" w:themeColor="accent1" w:themeShade="BF"/>
          <w:u w:val="none"/>
        </w:rPr>
        <w:t>……………1</w:t>
      </w:r>
      <w:r w:rsidR="00C44BDC">
        <w:rPr>
          <w:rStyle w:val="Hyperlink"/>
          <w:rFonts w:cstheme="minorHAnsi"/>
          <w:bCs/>
          <w:color w:val="2F5496" w:themeColor="accent1" w:themeShade="BF"/>
          <w:u w:val="none"/>
        </w:rPr>
        <w:t>4</w:t>
      </w:r>
    </w:p>
    <w:p w14:paraId="350C55C8" w14:textId="64856640" w:rsidR="00B616FA" w:rsidRPr="00561C4A" w:rsidRDefault="00B56FD7" w:rsidP="00B616FA">
      <w:pPr>
        <w:rPr>
          <w:rFonts w:cstheme="minorHAnsi"/>
          <w:b/>
        </w:rPr>
      </w:pPr>
      <w:r w:rsidRPr="0036162B">
        <w:rPr>
          <w:rFonts w:cstheme="minorHAnsi"/>
          <w:bCs/>
          <w:color w:val="2F5496" w:themeColor="accent1" w:themeShade="BF"/>
        </w:rPr>
        <w:fldChar w:fldCharType="end"/>
      </w:r>
      <w:r w:rsidR="00B616FA" w:rsidRPr="00561C4A">
        <w:rPr>
          <w:rFonts w:cstheme="minorHAnsi"/>
          <w:b/>
        </w:rPr>
        <w:t>Part IV</w:t>
      </w:r>
    </w:p>
    <w:p w14:paraId="3543BB4A" w14:textId="4E482712" w:rsidR="00B616FA" w:rsidRPr="0036162B" w:rsidRDefault="00B616FA" w:rsidP="00B616FA">
      <w:pPr>
        <w:rPr>
          <w:rStyle w:val="Hyperlink"/>
          <w:rFonts w:cstheme="minorHAnsi"/>
          <w:bCs/>
          <w:color w:val="2F5496" w:themeColor="accent1" w:themeShade="BF"/>
          <w:u w:val="none"/>
        </w:rPr>
      </w:pPr>
      <w:r w:rsidRPr="0036162B">
        <w:rPr>
          <w:rFonts w:cstheme="minorHAnsi"/>
          <w:b/>
          <w:color w:val="2F5496" w:themeColor="accent1" w:themeShade="BF"/>
        </w:rPr>
        <w:tab/>
      </w:r>
      <w:bookmarkStart w:id="7" w:name="_Hlk106387663"/>
      <w:r w:rsidR="00B56FD7" w:rsidRPr="0036162B">
        <w:rPr>
          <w:rFonts w:cstheme="minorHAnsi"/>
          <w:bCs/>
          <w:color w:val="2F5496" w:themeColor="accent1" w:themeShade="BF"/>
        </w:rPr>
        <w:fldChar w:fldCharType="begin"/>
      </w:r>
      <w:r w:rsidR="008474F1">
        <w:rPr>
          <w:rFonts w:cstheme="minorHAnsi"/>
          <w:bCs/>
          <w:color w:val="2F5496" w:themeColor="accent1" w:themeShade="BF"/>
        </w:rPr>
        <w:instrText>HYPERLINK  \l "_DESIGN_AND_IMPLEMENTATION"</w:instrText>
      </w:r>
      <w:r w:rsidR="008474F1" w:rsidRPr="0036162B">
        <w:rPr>
          <w:rFonts w:cstheme="minorHAnsi"/>
          <w:bCs/>
          <w:color w:val="2F5496" w:themeColor="accent1" w:themeShade="BF"/>
        </w:rPr>
      </w:r>
      <w:r w:rsidR="00B56FD7" w:rsidRPr="0036162B">
        <w:rPr>
          <w:rFonts w:cstheme="minorHAnsi"/>
          <w:bCs/>
          <w:color w:val="2F5496" w:themeColor="accent1" w:themeShade="BF"/>
        </w:rPr>
        <w:fldChar w:fldCharType="separate"/>
      </w:r>
      <w:r w:rsidRPr="0036162B">
        <w:rPr>
          <w:rStyle w:val="Hyperlink"/>
          <w:rFonts w:cstheme="minorHAnsi"/>
          <w:bCs/>
          <w:color w:val="2F5496" w:themeColor="accent1" w:themeShade="BF"/>
          <w:u w:val="none"/>
        </w:rPr>
        <w:t>DESIGN AND IMPLEMENTATION</w:t>
      </w:r>
      <w:bookmarkEnd w:id="7"/>
      <w:r w:rsidRPr="0036162B">
        <w:rPr>
          <w:rStyle w:val="Hyperlink"/>
          <w:rFonts w:cstheme="minorHAnsi"/>
          <w:bCs/>
          <w:color w:val="2F5496" w:themeColor="accent1" w:themeShade="BF"/>
          <w:u w:val="none"/>
        </w:rPr>
        <w:t>…………………………………………………………………</w:t>
      </w:r>
      <w:r w:rsidRPr="0036162B">
        <w:rPr>
          <w:rStyle w:val="Hyperlink"/>
          <w:rFonts w:cstheme="minorHAnsi"/>
          <w:bCs/>
          <w:color w:val="2F5496" w:themeColor="accent1" w:themeShade="BF"/>
          <w:u w:val="none"/>
        </w:rPr>
        <w:t>………</w:t>
      </w:r>
      <w:proofErr w:type="gramStart"/>
      <w:r w:rsidRPr="0036162B">
        <w:rPr>
          <w:rStyle w:val="Hyperlink"/>
          <w:rFonts w:cstheme="minorHAnsi"/>
          <w:bCs/>
          <w:color w:val="2F5496" w:themeColor="accent1" w:themeShade="BF"/>
          <w:u w:val="none"/>
        </w:rPr>
        <w:t>…..</w:t>
      </w:r>
      <w:proofErr w:type="gramEnd"/>
      <w:r w:rsidRPr="0036162B">
        <w:rPr>
          <w:rStyle w:val="Hyperlink"/>
          <w:rFonts w:cstheme="minorHAnsi"/>
          <w:bCs/>
          <w:color w:val="2F5496" w:themeColor="accent1" w:themeShade="BF"/>
          <w:u w:val="none"/>
        </w:rPr>
        <w:t>1</w:t>
      </w:r>
      <w:r w:rsidR="00C44BDC">
        <w:rPr>
          <w:rStyle w:val="Hyperlink"/>
          <w:rFonts w:cstheme="minorHAnsi"/>
          <w:bCs/>
          <w:color w:val="2F5496" w:themeColor="accent1" w:themeShade="BF"/>
          <w:u w:val="none"/>
        </w:rPr>
        <w:t>6</w:t>
      </w:r>
    </w:p>
    <w:p w14:paraId="0274D35D" w14:textId="0D61FBE8" w:rsidR="00B616FA" w:rsidRPr="008474F1" w:rsidRDefault="00B56FD7" w:rsidP="00B616FA">
      <w:pPr>
        <w:rPr>
          <w:rStyle w:val="Hyperlink"/>
          <w:rFonts w:cstheme="minorHAnsi"/>
          <w:b/>
        </w:rPr>
      </w:pPr>
      <w:r w:rsidRPr="0036162B">
        <w:rPr>
          <w:rFonts w:cstheme="minorHAnsi"/>
          <w:bCs/>
          <w:color w:val="2F5496" w:themeColor="accent1" w:themeShade="BF"/>
        </w:rPr>
        <w:fldChar w:fldCharType="end"/>
      </w:r>
      <w:r w:rsidR="00B616FA" w:rsidRPr="00561C4A">
        <w:rPr>
          <w:rFonts w:cstheme="minorHAnsi"/>
          <w:b/>
        </w:rPr>
        <w:t>Part V</w:t>
      </w:r>
      <w:r w:rsidR="008474F1">
        <w:rPr>
          <w:rFonts w:cstheme="minorHAnsi"/>
          <w:b/>
        </w:rPr>
        <w:fldChar w:fldCharType="begin"/>
      </w:r>
      <w:r w:rsidR="008474F1">
        <w:rPr>
          <w:rFonts w:cstheme="minorHAnsi"/>
          <w:b/>
        </w:rPr>
        <w:instrText xml:space="preserve"> HYPERLINK  \l "_USER_EVALUATION" </w:instrText>
      </w:r>
      <w:r w:rsidR="008474F1">
        <w:rPr>
          <w:rFonts w:cstheme="minorHAnsi"/>
          <w:b/>
        </w:rPr>
      </w:r>
      <w:r w:rsidR="008474F1">
        <w:rPr>
          <w:rFonts w:cstheme="minorHAnsi"/>
          <w:b/>
        </w:rPr>
        <w:fldChar w:fldCharType="separate"/>
      </w:r>
    </w:p>
    <w:p w14:paraId="60566EF2" w14:textId="5CE1B4DD" w:rsidR="00C0783F" w:rsidRPr="008474F1" w:rsidRDefault="00C0783F" w:rsidP="00C0783F">
      <w:pPr>
        <w:rPr>
          <w:rStyle w:val="Hyperlink"/>
          <w:rFonts w:cstheme="minorHAnsi"/>
          <w:bCs/>
          <w:u w:val="none"/>
        </w:rPr>
      </w:pPr>
      <w:r w:rsidRPr="008474F1">
        <w:rPr>
          <w:rStyle w:val="Hyperlink"/>
          <w:rFonts w:cstheme="minorHAnsi"/>
          <w:b/>
          <w:u w:val="none"/>
        </w:rPr>
        <w:tab/>
      </w:r>
      <w:r w:rsidRPr="008474F1">
        <w:rPr>
          <w:rStyle w:val="Hyperlink"/>
          <w:rFonts w:cstheme="minorHAnsi"/>
          <w:bCs/>
          <w:u w:val="none"/>
        </w:rPr>
        <w:t>USER EVALUATION…………………………………………………………</w:t>
      </w:r>
      <w:r w:rsidRPr="008474F1">
        <w:rPr>
          <w:rStyle w:val="Hyperlink"/>
          <w:rFonts w:cstheme="minorHAnsi"/>
          <w:bCs/>
          <w:u w:val="none"/>
        </w:rPr>
        <w:t>……………………………………….</w:t>
      </w:r>
      <w:r w:rsidR="00C44BDC">
        <w:rPr>
          <w:rStyle w:val="Hyperlink"/>
          <w:rFonts w:cstheme="minorHAnsi"/>
          <w:bCs/>
          <w:u w:val="none"/>
        </w:rPr>
        <w:t>29</w:t>
      </w:r>
    </w:p>
    <w:p w14:paraId="56DD4337" w14:textId="647E581B" w:rsidR="00B616FA" w:rsidRPr="00C0783F" w:rsidRDefault="008474F1" w:rsidP="00B616FA">
      <w:pPr>
        <w:rPr>
          <w:rStyle w:val="Hyperlink"/>
          <w:rFonts w:cstheme="minorHAnsi"/>
          <w:b/>
          <w:color w:val="auto"/>
          <w:u w:val="none"/>
        </w:rPr>
      </w:pPr>
      <w:r>
        <w:rPr>
          <w:rFonts w:cstheme="minorHAnsi"/>
          <w:b/>
        </w:rPr>
        <w:fldChar w:fldCharType="end"/>
      </w:r>
      <w:r w:rsidR="00B616FA" w:rsidRPr="00561C4A">
        <w:rPr>
          <w:rFonts w:cstheme="minorHAnsi"/>
          <w:b/>
        </w:rPr>
        <w:tab/>
      </w:r>
      <w:bookmarkStart w:id="8" w:name="_Hlk106387751"/>
      <w:r w:rsidR="00B56FD7" w:rsidRPr="0036162B">
        <w:rPr>
          <w:rFonts w:cstheme="minorHAnsi"/>
          <w:bCs/>
          <w:color w:val="2F5496" w:themeColor="accent1" w:themeShade="BF"/>
        </w:rPr>
        <w:fldChar w:fldCharType="begin"/>
      </w:r>
      <w:r>
        <w:rPr>
          <w:rFonts w:cstheme="minorHAnsi"/>
          <w:bCs/>
          <w:color w:val="2F5496" w:themeColor="accent1" w:themeShade="BF"/>
        </w:rPr>
        <w:instrText>HYPERLINK  \l "_TESTING_1"</w:instrText>
      </w:r>
      <w:r w:rsidRPr="0036162B">
        <w:rPr>
          <w:rFonts w:cstheme="minorHAnsi"/>
          <w:bCs/>
          <w:color w:val="2F5496" w:themeColor="accent1" w:themeShade="BF"/>
        </w:rPr>
      </w:r>
      <w:r w:rsidR="00B56FD7" w:rsidRPr="0036162B">
        <w:rPr>
          <w:rFonts w:cstheme="minorHAnsi"/>
          <w:bCs/>
          <w:color w:val="2F5496" w:themeColor="accent1" w:themeShade="BF"/>
        </w:rPr>
        <w:fldChar w:fldCharType="separate"/>
      </w:r>
      <w:r w:rsidR="00B616FA" w:rsidRPr="0036162B">
        <w:rPr>
          <w:rStyle w:val="Hyperlink"/>
          <w:rFonts w:cstheme="minorHAnsi"/>
          <w:bCs/>
          <w:color w:val="2F5496" w:themeColor="accent1" w:themeShade="BF"/>
          <w:u w:val="none"/>
        </w:rPr>
        <w:t>TESTING</w:t>
      </w:r>
      <w:bookmarkEnd w:id="8"/>
      <w:r w:rsidR="00B616FA" w:rsidRPr="0036162B">
        <w:rPr>
          <w:rStyle w:val="Hyperlink"/>
          <w:rFonts w:cstheme="minorHAnsi"/>
          <w:bCs/>
          <w:color w:val="2F5496" w:themeColor="accent1" w:themeShade="BF"/>
          <w:u w:val="none"/>
        </w:rPr>
        <w:t>…………………………………………………………………………………………</w:t>
      </w:r>
      <w:r w:rsidR="00B616FA" w:rsidRPr="0036162B">
        <w:rPr>
          <w:rStyle w:val="Hyperlink"/>
          <w:rFonts w:cstheme="minorHAnsi"/>
          <w:bCs/>
          <w:color w:val="2F5496" w:themeColor="accent1" w:themeShade="BF"/>
          <w:u w:val="none"/>
        </w:rPr>
        <w:t>……………………….</w:t>
      </w:r>
      <w:r w:rsidR="00C44BDC">
        <w:rPr>
          <w:rStyle w:val="Hyperlink"/>
          <w:rFonts w:cstheme="minorHAnsi"/>
          <w:bCs/>
          <w:color w:val="2F5496" w:themeColor="accent1" w:themeShade="BF"/>
          <w:u w:val="none"/>
        </w:rPr>
        <w:t>30</w:t>
      </w:r>
    </w:p>
    <w:p w14:paraId="01688A2D" w14:textId="2D3FE6F4" w:rsidR="00B616FA" w:rsidRPr="0036162B" w:rsidRDefault="00B56FD7" w:rsidP="00B616FA">
      <w:pPr>
        <w:rPr>
          <w:rStyle w:val="Hyperlink"/>
          <w:rFonts w:cstheme="minorHAnsi"/>
          <w:bCs/>
          <w:color w:val="2F5496" w:themeColor="accent1" w:themeShade="BF"/>
          <w:u w:val="none"/>
        </w:rPr>
      </w:pPr>
      <w:r w:rsidRPr="0036162B">
        <w:rPr>
          <w:rFonts w:cstheme="minorHAnsi"/>
          <w:bCs/>
          <w:color w:val="2F5496" w:themeColor="accent1" w:themeShade="BF"/>
        </w:rPr>
        <w:fldChar w:fldCharType="end"/>
      </w:r>
      <w:r w:rsidR="00B616FA" w:rsidRPr="0036162B">
        <w:rPr>
          <w:rFonts w:cstheme="minorHAnsi"/>
          <w:bCs/>
          <w:color w:val="2F5496" w:themeColor="accent1" w:themeShade="BF"/>
        </w:rPr>
        <w:tab/>
      </w:r>
      <w:r w:rsidRPr="0036162B">
        <w:rPr>
          <w:rFonts w:cstheme="minorHAnsi"/>
          <w:bCs/>
          <w:color w:val="2F5496" w:themeColor="accent1" w:themeShade="BF"/>
        </w:rPr>
        <w:fldChar w:fldCharType="begin"/>
      </w:r>
      <w:r w:rsidR="008474F1">
        <w:rPr>
          <w:rFonts w:cstheme="minorHAnsi"/>
          <w:bCs/>
          <w:color w:val="2F5496" w:themeColor="accent1" w:themeShade="BF"/>
        </w:rPr>
        <w:instrText>HYPERLINK  \l "_TEST_REPORTS_1"</w:instrText>
      </w:r>
      <w:r w:rsidR="008474F1" w:rsidRPr="0036162B">
        <w:rPr>
          <w:rFonts w:cstheme="minorHAnsi"/>
          <w:bCs/>
          <w:color w:val="2F5496" w:themeColor="accent1" w:themeShade="BF"/>
        </w:rPr>
      </w:r>
      <w:r w:rsidRPr="0036162B">
        <w:rPr>
          <w:rFonts w:cstheme="minorHAnsi"/>
          <w:bCs/>
          <w:color w:val="2F5496" w:themeColor="accent1" w:themeShade="BF"/>
        </w:rPr>
        <w:fldChar w:fldCharType="separate"/>
      </w:r>
      <w:r w:rsidR="00B616FA" w:rsidRPr="0036162B">
        <w:rPr>
          <w:rStyle w:val="Hyperlink"/>
          <w:rFonts w:cstheme="minorHAnsi"/>
          <w:bCs/>
          <w:color w:val="2F5496" w:themeColor="accent1" w:themeShade="BF"/>
          <w:u w:val="none"/>
        </w:rPr>
        <w:t>TEST REPORTS…………………………………………………………………………………………………</w:t>
      </w:r>
      <w:r w:rsidR="00B616FA" w:rsidRPr="0036162B">
        <w:rPr>
          <w:rStyle w:val="Hyperlink"/>
          <w:rFonts w:cstheme="minorHAnsi"/>
          <w:bCs/>
          <w:color w:val="2F5496" w:themeColor="accent1" w:themeShade="BF"/>
          <w:u w:val="none"/>
        </w:rPr>
        <w:t>………</w:t>
      </w:r>
      <w:r w:rsidR="00C44BDC">
        <w:rPr>
          <w:rStyle w:val="Hyperlink"/>
          <w:rFonts w:cstheme="minorHAnsi"/>
          <w:bCs/>
          <w:color w:val="2F5496" w:themeColor="accent1" w:themeShade="BF"/>
          <w:u w:val="none"/>
        </w:rPr>
        <w:t>35</w:t>
      </w:r>
    </w:p>
    <w:p w14:paraId="228987C3" w14:textId="6F5061B1" w:rsidR="00B616FA" w:rsidRPr="008474F1" w:rsidRDefault="00B56FD7" w:rsidP="00B616FA">
      <w:pPr>
        <w:rPr>
          <w:rStyle w:val="Hyperlink"/>
          <w:rFonts w:cstheme="minorHAnsi"/>
          <w:b/>
          <w:u w:val="none"/>
        </w:rPr>
      </w:pPr>
      <w:r w:rsidRPr="0036162B">
        <w:rPr>
          <w:rFonts w:cstheme="minorHAnsi"/>
          <w:bCs/>
          <w:color w:val="2F5496" w:themeColor="accent1" w:themeShade="BF"/>
        </w:rPr>
        <w:fldChar w:fldCharType="end"/>
      </w:r>
      <w:r w:rsidR="00B616FA" w:rsidRPr="00561C4A">
        <w:rPr>
          <w:rFonts w:cstheme="minorHAnsi"/>
          <w:b/>
        </w:rPr>
        <w:t>Part VI</w:t>
      </w:r>
      <w:r w:rsidR="008474F1" w:rsidRPr="008474F1">
        <w:rPr>
          <w:rFonts w:cstheme="minorHAnsi"/>
          <w:b/>
        </w:rPr>
        <w:fldChar w:fldCharType="begin"/>
      </w:r>
      <w:r w:rsidR="008474F1" w:rsidRPr="008474F1">
        <w:rPr>
          <w:rFonts w:cstheme="minorHAnsi"/>
          <w:b/>
        </w:rPr>
        <w:instrText xml:space="preserve"> HYPERLINK  \l "_CONCLUSION" </w:instrText>
      </w:r>
      <w:r w:rsidR="008474F1" w:rsidRPr="008474F1">
        <w:rPr>
          <w:rFonts w:cstheme="minorHAnsi"/>
          <w:b/>
        </w:rPr>
      </w:r>
      <w:r w:rsidR="008474F1" w:rsidRPr="008474F1">
        <w:rPr>
          <w:rFonts w:cstheme="minorHAnsi"/>
          <w:b/>
        </w:rPr>
        <w:fldChar w:fldCharType="separate"/>
      </w:r>
    </w:p>
    <w:p w14:paraId="112A0C26" w14:textId="43044EE5" w:rsidR="00B616FA" w:rsidRPr="008474F1" w:rsidRDefault="00B616FA" w:rsidP="00B616FA">
      <w:pPr>
        <w:rPr>
          <w:rStyle w:val="Hyperlink"/>
          <w:rFonts w:cstheme="minorHAnsi"/>
          <w:bCs/>
          <w:u w:val="none"/>
        </w:rPr>
      </w:pPr>
      <w:r w:rsidRPr="008474F1">
        <w:rPr>
          <w:rStyle w:val="Hyperlink"/>
          <w:rFonts w:cstheme="minorHAnsi"/>
          <w:b/>
          <w:u w:val="none"/>
        </w:rPr>
        <w:tab/>
      </w:r>
      <w:r w:rsidRPr="008474F1">
        <w:rPr>
          <w:rStyle w:val="Hyperlink"/>
          <w:rFonts w:cstheme="minorHAnsi"/>
          <w:bCs/>
          <w:u w:val="none"/>
        </w:rPr>
        <w:t>CONCLUSION………………………………………………………………………………………</w:t>
      </w:r>
      <w:r w:rsidRPr="008474F1">
        <w:rPr>
          <w:rStyle w:val="Hyperlink"/>
          <w:rFonts w:cstheme="minorHAnsi"/>
          <w:bCs/>
          <w:u w:val="none"/>
        </w:rPr>
        <w:t>………………</w:t>
      </w:r>
      <w:proofErr w:type="gramStart"/>
      <w:r w:rsidRPr="008474F1">
        <w:rPr>
          <w:rStyle w:val="Hyperlink"/>
          <w:rFonts w:cstheme="minorHAnsi"/>
          <w:bCs/>
          <w:u w:val="none"/>
        </w:rPr>
        <w:t>…..</w:t>
      </w:r>
      <w:proofErr w:type="gramEnd"/>
      <w:r w:rsidR="00C44BDC">
        <w:rPr>
          <w:rStyle w:val="Hyperlink"/>
          <w:rFonts w:cstheme="minorHAnsi"/>
          <w:bCs/>
          <w:u w:val="none"/>
        </w:rPr>
        <w:t>36</w:t>
      </w:r>
    </w:p>
    <w:p w14:paraId="1520D7A6" w14:textId="1D50C7DE" w:rsidR="00B616FA" w:rsidRPr="008474F1" w:rsidRDefault="008474F1" w:rsidP="00B616FA">
      <w:pPr>
        <w:rPr>
          <w:rFonts w:cstheme="minorHAnsi"/>
          <w:bCs/>
        </w:rPr>
      </w:pPr>
      <w:r w:rsidRPr="008474F1">
        <w:rPr>
          <w:rFonts w:cstheme="minorHAnsi"/>
          <w:b/>
        </w:rPr>
        <w:fldChar w:fldCharType="end"/>
      </w:r>
      <w:r w:rsidR="00B616FA" w:rsidRPr="008474F1">
        <w:rPr>
          <w:rFonts w:cstheme="minorHAnsi"/>
          <w:bCs/>
          <w:color w:val="2F5496" w:themeColor="accent1" w:themeShade="BF"/>
        </w:rPr>
        <w:tab/>
      </w:r>
      <w:hyperlink w:anchor="_FUTURE_IDEAS" w:history="1">
        <w:r w:rsidR="00B616FA" w:rsidRPr="008474F1">
          <w:rPr>
            <w:rStyle w:val="Hyperlink"/>
            <w:rFonts w:cstheme="minorHAnsi"/>
            <w:bCs/>
            <w:color w:val="2F5496" w:themeColor="accent1" w:themeShade="BF"/>
            <w:u w:val="none"/>
          </w:rPr>
          <w:t>FUTURE IDEAS………………………………………………………………………………………………</w:t>
        </w:r>
        <w:r w:rsidR="00B616FA" w:rsidRPr="008474F1">
          <w:rPr>
            <w:rStyle w:val="Hyperlink"/>
            <w:rFonts w:cstheme="minorHAnsi"/>
            <w:bCs/>
            <w:color w:val="2F5496" w:themeColor="accent1" w:themeShade="BF"/>
            <w:u w:val="none"/>
          </w:rPr>
          <w:t>…………</w:t>
        </w:r>
        <w:r w:rsidR="00C44BDC">
          <w:rPr>
            <w:rStyle w:val="Hyperlink"/>
            <w:rFonts w:cstheme="minorHAnsi"/>
            <w:bCs/>
            <w:color w:val="2F5496" w:themeColor="accent1" w:themeShade="BF"/>
            <w:u w:val="none"/>
          </w:rPr>
          <w:t>37</w:t>
        </w:r>
      </w:hyperlink>
    </w:p>
    <w:p w14:paraId="27FDC23A" w14:textId="23E5F494" w:rsidR="00B616FA" w:rsidRPr="008474F1" w:rsidRDefault="00B616FA" w:rsidP="00B616FA">
      <w:pPr>
        <w:rPr>
          <w:rStyle w:val="Hyperlink"/>
          <w:rFonts w:cstheme="minorHAnsi"/>
          <w:b/>
          <w:u w:val="none"/>
        </w:rPr>
      </w:pPr>
      <w:r w:rsidRPr="00561C4A">
        <w:rPr>
          <w:rFonts w:cstheme="minorHAnsi"/>
          <w:b/>
        </w:rPr>
        <w:t>Part VII</w:t>
      </w:r>
      <w:r w:rsidR="008474F1" w:rsidRPr="008474F1">
        <w:rPr>
          <w:rFonts w:cstheme="minorHAnsi"/>
          <w:b/>
        </w:rPr>
        <w:fldChar w:fldCharType="begin"/>
      </w:r>
      <w:r w:rsidR="008474F1" w:rsidRPr="008474F1">
        <w:rPr>
          <w:rFonts w:cstheme="minorHAnsi"/>
          <w:b/>
        </w:rPr>
        <w:instrText xml:space="preserve"> HYPERLINK  \l "_REFERENCES" </w:instrText>
      </w:r>
      <w:r w:rsidR="008474F1" w:rsidRPr="008474F1">
        <w:rPr>
          <w:rFonts w:cstheme="minorHAnsi"/>
          <w:b/>
        </w:rPr>
      </w:r>
      <w:r w:rsidR="008474F1" w:rsidRPr="008474F1">
        <w:rPr>
          <w:rFonts w:cstheme="minorHAnsi"/>
          <w:b/>
        </w:rPr>
        <w:fldChar w:fldCharType="separate"/>
      </w:r>
    </w:p>
    <w:p w14:paraId="4D10EEC4" w14:textId="052F38C3" w:rsidR="00B616FA" w:rsidRPr="008474F1" w:rsidRDefault="00B616FA" w:rsidP="00B616FA">
      <w:pPr>
        <w:rPr>
          <w:rStyle w:val="Hyperlink"/>
          <w:rFonts w:cstheme="minorHAnsi"/>
          <w:bCs/>
          <w:u w:val="none"/>
        </w:rPr>
      </w:pPr>
      <w:r w:rsidRPr="008474F1">
        <w:rPr>
          <w:rStyle w:val="Hyperlink"/>
          <w:rFonts w:cstheme="minorHAnsi"/>
          <w:b/>
          <w:u w:val="none"/>
        </w:rPr>
        <w:tab/>
      </w:r>
      <w:r w:rsidRPr="008474F1">
        <w:rPr>
          <w:rStyle w:val="Hyperlink"/>
          <w:rFonts w:cstheme="minorHAnsi"/>
          <w:bCs/>
          <w:u w:val="none"/>
        </w:rPr>
        <w:t>REFERENCES………………………………………………………………………</w:t>
      </w:r>
      <w:r w:rsidRPr="008474F1">
        <w:rPr>
          <w:rStyle w:val="Hyperlink"/>
          <w:rFonts w:cstheme="minorHAnsi"/>
          <w:bCs/>
          <w:u w:val="none"/>
        </w:rPr>
        <w:t>……………………………………</w:t>
      </w:r>
      <w:r w:rsidR="00C44BDC">
        <w:rPr>
          <w:rStyle w:val="Hyperlink"/>
          <w:rFonts w:cstheme="minorHAnsi"/>
          <w:bCs/>
          <w:u w:val="none"/>
        </w:rPr>
        <w:t>37</w:t>
      </w:r>
    </w:p>
    <w:p w14:paraId="1DA4C689" w14:textId="7CF7B26D" w:rsidR="00B616FA" w:rsidRPr="0036162B" w:rsidRDefault="008474F1" w:rsidP="00B616FA">
      <w:pPr>
        <w:rPr>
          <w:rFonts w:cstheme="minorHAnsi"/>
          <w:bCs/>
          <w:color w:val="2F5496" w:themeColor="accent1" w:themeShade="BF"/>
        </w:rPr>
      </w:pPr>
      <w:r w:rsidRPr="008474F1">
        <w:rPr>
          <w:rFonts w:cstheme="minorHAnsi"/>
          <w:b/>
        </w:rPr>
        <w:fldChar w:fldCharType="end"/>
      </w:r>
    </w:p>
    <w:p w14:paraId="55613229" w14:textId="77777777" w:rsidR="00B616FA" w:rsidRDefault="00B616FA" w:rsidP="00B616FA">
      <w:pPr>
        <w:rPr>
          <w:rFonts w:cstheme="minorHAnsi"/>
          <w:bCs/>
        </w:rPr>
      </w:pPr>
    </w:p>
    <w:p w14:paraId="5E4DAB53" w14:textId="4F1250EB" w:rsidR="00B616FA" w:rsidRDefault="00B616FA" w:rsidP="00B616FA">
      <w:pPr>
        <w:spacing w:line="240" w:lineRule="auto"/>
        <w:rPr>
          <w:rFonts w:cstheme="minorHAnsi"/>
          <w:bCs/>
        </w:rPr>
      </w:pPr>
    </w:p>
    <w:p w14:paraId="0CB72DE0" w14:textId="77777777" w:rsidR="00085526" w:rsidRDefault="00085526" w:rsidP="00B616FA">
      <w:pPr>
        <w:spacing w:line="240" w:lineRule="auto"/>
        <w:rPr>
          <w:rFonts w:cstheme="minorHAnsi"/>
          <w:bCs/>
        </w:rPr>
      </w:pPr>
    </w:p>
    <w:p w14:paraId="3063710B" w14:textId="15A4FA1E" w:rsidR="00B616FA" w:rsidRDefault="00B616FA" w:rsidP="00C973A1">
      <w:pPr>
        <w:pStyle w:val="Heading1"/>
        <w:jc w:val="center"/>
        <w:rPr>
          <w:rFonts w:asciiTheme="minorHAnsi" w:hAnsiTheme="minorHAnsi" w:cstheme="minorHAnsi"/>
          <w:color w:val="000000" w:themeColor="text1"/>
          <w:sz w:val="56"/>
          <w:szCs w:val="56"/>
        </w:rPr>
      </w:pPr>
      <w:bookmarkStart w:id="9" w:name="_BACKGROUND"/>
      <w:bookmarkEnd w:id="9"/>
      <w:r>
        <w:rPr>
          <w:rFonts w:asciiTheme="minorHAnsi" w:hAnsiTheme="minorHAnsi" w:cstheme="minorHAnsi"/>
          <w:color w:val="000000" w:themeColor="text1"/>
          <w:sz w:val="56"/>
          <w:szCs w:val="56"/>
        </w:rPr>
        <w:lastRenderedPageBreak/>
        <w:t>BACKGROUND</w:t>
      </w:r>
    </w:p>
    <w:p w14:paraId="751C12E8" w14:textId="77777777" w:rsidR="00C973A1" w:rsidRPr="00C973A1" w:rsidRDefault="00C973A1" w:rsidP="00C973A1"/>
    <w:p w14:paraId="4C3391C7" w14:textId="4C6B5E40" w:rsidR="00B616FA" w:rsidRPr="006374AF" w:rsidRDefault="00B616FA" w:rsidP="006374AF">
      <w:pPr>
        <w:jc w:val="both"/>
        <w:rPr>
          <w:rFonts w:cstheme="minorHAnsi"/>
        </w:rPr>
      </w:pPr>
      <w:r w:rsidRPr="006374AF">
        <w:rPr>
          <w:rFonts w:cstheme="minorHAnsi"/>
        </w:rPr>
        <w:t xml:space="preserve">Design and implementation of </w:t>
      </w:r>
      <w:r w:rsidR="009E668D" w:rsidRPr="006374AF">
        <w:rPr>
          <w:rFonts w:cstheme="minorHAnsi"/>
        </w:rPr>
        <w:t xml:space="preserve">the </w:t>
      </w:r>
      <w:r w:rsidRPr="006374AF">
        <w:rPr>
          <w:rFonts w:cstheme="minorHAnsi"/>
        </w:rPr>
        <w:t xml:space="preserve">web application is to maintain an effective, timely, and equitable complaint handling system which is easily accessible and offered to complainants at no charge. </w:t>
      </w:r>
    </w:p>
    <w:p w14:paraId="6608AEFC" w14:textId="2F53CC26" w:rsidR="00B616FA" w:rsidRPr="006374AF" w:rsidRDefault="00B616FA" w:rsidP="006374AF">
      <w:pPr>
        <w:jc w:val="both"/>
        <w:rPr>
          <w:rFonts w:cstheme="minorHAnsi"/>
        </w:rPr>
      </w:pPr>
      <w:r w:rsidRPr="006374AF">
        <w:rPr>
          <w:rFonts w:cstheme="minorHAnsi"/>
        </w:rPr>
        <w:t>This project defines the policy and steps for handling and resolving complaints and also to appeal for an un-favored situation and for this process to take place there must be an automation of the system that will</w:t>
      </w:r>
      <w:r w:rsidR="00E714E1" w:rsidRPr="006374AF">
        <w:rPr>
          <w:rFonts w:cstheme="minorHAnsi"/>
        </w:rPr>
        <w:t xml:space="preserve"> </w:t>
      </w:r>
      <w:r w:rsidRPr="006374AF">
        <w:rPr>
          <w:rFonts w:cstheme="minorHAnsi"/>
        </w:rPr>
        <w:t xml:space="preserve">handle the complaints process and appeal method of registration. Automation can be defined as the aspects involved in using a computer system for the tasks or process such as circulation, implementation etc. </w:t>
      </w:r>
    </w:p>
    <w:p w14:paraId="5AF02226" w14:textId="67EBE4A7" w:rsidR="00B616FA" w:rsidRPr="006374AF" w:rsidRDefault="00B616FA" w:rsidP="006374AF">
      <w:pPr>
        <w:jc w:val="both"/>
        <w:rPr>
          <w:rFonts w:cstheme="minorHAnsi"/>
        </w:rPr>
      </w:pPr>
      <w:r w:rsidRPr="006374AF">
        <w:rPr>
          <w:rFonts w:cstheme="minorHAnsi"/>
        </w:rPr>
        <w:t xml:space="preserve">In </w:t>
      </w:r>
      <w:r w:rsidR="009E668D" w:rsidRPr="006374AF">
        <w:rPr>
          <w:rFonts w:cstheme="minorHAnsi"/>
        </w:rPr>
        <w:t xml:space="preserve">the </w:t>
      </w:r>
      <w:r w:rsidRPr="006374AF">
        <w:rPr>
          <w:rFonts w:cstheme="minorHAnsi"/>
        </w:rPr>
        <w:t xml:space="preserve">university </w:t>
      </w:r>
      <w:r w:rsidR="00E714E1" w:rsidRPr="006374AF">
        <w:rPr>
          <w:rFonts w:cstheme="minorHAnsi"/>
        </w:rPr>
        <w:t>life, students</w:t>
      </w:r>
      <w:r w:rsidRPr="006374AF">
        <w:rPr>
          <w:rFonts w:cstheme="minorHAnsi"/>
        </w:rPr>
        <w:t xml:space="preserve"> and Staffs </w:t>
      </w:r>
      <w:r w:rsidR="009E668D" w:rsidRPr="006374AF">
        <w:rPr>
          <w:rFonts w:cstheme="minorHAnsi"/>
        </w:rPr>
        <w:t xml:space="preserve">are </w:t>
      </w:r>
      <w:r w:rsidRPr="006374AF">
        <w:rPr>
          <w:rFonts w:cstheme="minorHAnsi"/>
        </w:rPr>
        <w:t>facing so many problems. But sometimes they may not execute those problems to the appropriate person or committee because, they have a fear to tell their statements against high level staff and unable to go to the related committee to explain those problems. So,</w:t>
      </w:r>
      <w:r w:rsidR="00E714E1" w:rsidRPr="006374AF">
        <w:rPr>
          <w:rFonts w:cstheme="minorHAnsi"/>
        </w:rPr>
        <w:t xml:space="preserve"> the</w:t>
      </w:r>
      <w:r w:rsidR="009E668D" w:rsidRPr="006374AF">
        <w:rPr>
          <w:rFonts w:cstheme="minorHAnsi"/>
        </w:rPr>
        <w:t xml:space="preserve"> project will minimize the troubles of conveying it to outsiders. </w:t>
      </w:r>
    </w:p>
    <w:p w14:paraId="66E66BA6" w14:textId="091C57F7" w:rsidR="00C973A1" w:rsidRDefault="00B616FA" w:rsidP="006374AF">
      <w:pPr>
        <w:jc w:val="both"/>
        <w:rPr>
          <w:rFonts w:cstheme="minorHAnsi"/>
        </w:rPr>
      </w:pPr>
      <w:r w:rsidRPr="006374AF">
        <w:rPr>
          <w:rFonts w:cstheme="minorHAnsi"/>
        </w:rPr>
        <w:t xml:space="preserve">Therefore, </w:t>
      </w:r>
      <w:r w:rsidR="00E714E1" w:rsidRPr="006374AF">
        <w:rPr>
          <w:rFonts w:cstheme="minorHAnsi"/>
        </w:rPr>
        <w:t>this</w:t>
      </w:r>
      <w:r w:rsidR="002170A7" w:rsidRPr="006374AF">
        <w:rPr>
          <w:rFonts w:cstheme="minorHAnsi"/>
        </w:rPr>
        <w:t xml:space="preserve"> project is to develop</w:t>
      </w:r>
      <w:r w:rsidRPr="006374AF">
        <w:rPr>
          <w:rFonts w:cstheme="minorHAnsi"/>
        </w:rPr>
        <w:t xml:space="preserve"> this university complaint Management System for students and Staffs </w:t>
      </w:r>
      <w:r w:rsidR="002170A7" w:rsidRPr="006374AF">
        <w:rPr>
          <w:rFonts w:cstheme="minorHAnsi"/>
        </w:rPr>
        <w:t xml:space="preserve">at </w:t>
      </w:r>
      <w:r w:rsidR="00E714E1" w:rsidRPr="006374AF">
        <w:rPr>
          <w:rFonts w:cstheme="minorHAnsi"/>
        </w:rPr>
        <w:t>the University</w:t>
      </w:r>
      <w:r w:rsidRPr="006374AF">
        <w:rPr>
          <w:rFonts w:cstheme="minorHAnsi"/>
        </w:rPr>
        <w:t xml:space="preserve"> Level, when they spent few minutes, they can submit their problems via mobile or any </w:t>
      </w:r>
      <w:r w:rsidR="002170A7" w:rsidRPr="006374AF">
        <w:rPr>
          <w:rFonts w:cstheme="minorHAnsi"/>
        </w:rPr>
        <w:t xml:space="preserve">networked </w:t>
      </w:r>
      <w:r w:rsidRPr="006374AF">
        <w:rPr>
          <w:rFonts w:cstheme="minorHAnsi"/>
        </w:rPr>
        <w:t>Devices.</w:t>
      </w:r>
      <w:bookmarkStart w:id="10" w:name="_AIM_OF_THE"/>
      <w:bookmarkEnd w:id="10"/>
    </w:p>
    <w:p w14:paraId="1F674792" w14:textId="77777777" w:rsidR="006374AF" w:rsidRPr="006374AF" w:rsidRDefault="006374AF" w:rsidP="006374AF">
      <w:pPr>
        <w:jc w:val="both"/>
        <w:rPr>
          <w:rFonts w:cstheme="minorHAnsi"/>
        </w:rPr>
      </w:pPr>
    </w:p>
    <w:p w14:paraId="7130824F" w14:textId="510E4F75" w:rsidR="00B616FA" w:rsidRDefault="00B616FA" w:rsidP="006374AF">
      <w:pPr>
        <w:pStyle w:val="Heading1"/>
        <w:jc w:val="center"/>
        <w:rPr>
          <w:rFonts w:asciiTheme="minorHAnsi" w:hAnsiTheme="minorHAnsi" w:cstheme="minorHAnsi"/>
          <w:color w:val="000000" w:themeColor="text1"/>
          <w:sz w:val="56"/>
          <w:szCs w:val="56"/>
        </w:rPr>
      </w:pPr>
      <w:bookmarkStart w:id="11" w:name="_AIM_OF_THE_1"/>
      <w:bookmarkEnd w:id="11"/>
      <w:r>
        <w:rPr>
          <w:rFonts w:asciiTheme="minorHAnsi" w:hAnsiTheme="minorHAnsi" w:cstheme="minorHAnsi"/>
          <w:color w:val="000000" w:themeColor="text1"/>
          <w:sz w:val="56"/>
          <w:szCs w:val="56"/>
        </w:rPr>
        <w:t>AIM OF THE PROJECT</w:t>
      </w:r>
    </w:p>
    <w:p w14:paraId="2D0B1B0A" w14:textId="77777777" w:rsidR="00C973A1" w:rsidRPr="00C973A1" w:rsidRDefault="00C973A1" w:rsidP="006374AF">
      <w:pPr>
        <w:jc w:val="both"/>
      </w:pPr>
    </w:p>
    <w:p w14:paraId="6A80A982" w14:textId="01EFB385" w:rsidR="00B616FA" w:rsidRPr="006374AF" w:rsidRDefault="00B616FA" w:rsidP="006374AF">
      <w:pPr>
        <w:jc w:val="both"/>
      </w:pPr>
      <w:r w:rsidRPr="006374AF">
        <w:t xml:space="preserve">The ultimate objective of this project is to provide cost effective, reliable, </w:t>
      </w:r>
      <w:r w:rsidR="00C55837" w:rsidRPr="006374AF">
        <w:t>user-friendly</w:t>
      </w:r>
      <w:r w:rsidRPr="006374AF">
        <w:t xml:space="preserve"> computerized system for a student of </w:t>
      </w:r>
      <w:r w:rsidR="00C55837" w:rsidRPr="006374AF">
        <w:t>a</w:t>
      </w:r>
      <w:r w:rsidRPr="006374AF">
        <w:t xml:space="preserve"> university. This system can be modified and changed according to new technologies and for new requirements. So</w:t>
      </w:r>
      <w:r w:rsidR="002170A7" w:rsidRPr="006374AF">
        <w:t xml:space="preserve"> that</w:t>
      </w:r>
      <w:r w:rsidRPr="006374AF">
        <w:t xml:space="preserve">, any </w:t>
      </w:r>
      <w:r w:rsidR="002170A7" w:rsidRPr="006374AF">
        <w:t xml:space="preserve">of the Sri Lankan </w:t>
      </w:r>
      <w:r w:rsidRPr="006374AF">
        <w:t xml:space="preserve">university can use this system with their requirements. The </w:t>
      </w:r>
      <w:r w:rsidR="002170A7" w:rsidRPr="006374AF">
        <w:t>fundamental</w:t>
      </w:r>
      <w:r w:rsidR="00C55837" w:rsidRPr="006374AF">
        <w:t xml:space="preserve"> </w:t>
      </w:r>
      <w:r w:rsidRPr="006374AF">
        <w:t xml:space="preserve">requirements </w:t>
      </w:r>
      <w:r w:rsidR="002170A7" w:rsidRPr="006374AF">
        <w:t>can be</w:t>
      </w:r>
      <w:r w:rsidRPr="006374AF">
        <w:t xml:space="preserve"> added to this system.</w:t>
      </w:r>
    </w:p>
    <w:p w14:paraId="64F3E260" w14:textId="77777777" w:rsidR="00B616FA" w:rsidRPr="006374AF" w:rsidRDefault="00B616FA" w:rsidP="006374AF">
      <w:pPr>
        <w:jc w:val="both"/>
      </w:pPr>
      <w:r w:rsidRPr="006374AF">
        <w:t>Objectives of this online complaint management system are as follow:</w:t>
      </w:r>
    </w:p>
    <w:p w14:paraId="7B406A44" w14:textId="77777777" w:rsidR="00B616FA" w:rsidRPr="006374AF" w:rsidRDefault="00B616FA" w:rsidP="006374AF">
      <w:pPr>
        <w:pStyle w:val="ListParagraph"/>
        <w:jc w:val="both"/>
      </w:pPr>
    </w:p>
    <w:p w14:paraId="4EB0B318" w14:textId="697904CF" w:rsidR="00B616FA" w:rsidRPr="006374AF" w:rsidRDefault="00B616FA" w:rsidP="006374AF">
      <w:pPr>
        <w:pStyle w:val="ListParagraph"/>
        <w:jc w:val="both"/>
      </w:pPr>
      <w:r w:rsidRPr="006374AF">
        <w:t xml:space="preserve">• To develop a student complaint management system which will help in managing complaints or applications received from university students. </w:t>
      </w:r>
    </w:p>
    <w:p w14:paraId="2D63982C" w14:textId="46C3A149" w:rsidR="00B616FA" w:rsidRPr="006374AF" w:rsidRDefault="00B616FA" w:rsidP="006374AF">
      <w:pPr>
        <w:pStyle w:val="ListParagraph"/>
        <w:jc w:val="both"/>
      </w:pPr>
      <w:r w:rsidRPr="006374AF">
        <w:t xml:space="preserve">• Identify how to handle student complaints. </w:t>
      </w:r>
    </w:p>
    <w:p w14:paraId="62BDFFBE" w14:textId="1B245A26" w:rsidR="00B616FA" w:rsidRPr="006374AF" w:rsidRDefault="00B616FA" w:rsidP="006374AF">
      <w:pPr>
        <w:pStyle w:val="ListParagraph"/>
        <w:jc w:val="both"/>
      </w:pPr>
      <w:r w:rsidRPr="006374AF">
        <w:t xml:space="preserve">• </w:t>
      </w:r>
      <w:r w:rsidR="002170A7" w:rsidRPr="006374AF">
        <w:t xml:space="preserve">expediate </w:t>
      </w:r>
      <w:r w:rsidR="00C55837" w:rsidRPr="006374AF">
        <w:t xml:space="preserve">the process </w:t>
      </w:r>
      <w:r w:rsidRPr="006374AF">
        <w:t xml:space="preserve">of complaints of university students. </w:t>
      </w:r>
    </w:p>
    <w:p w14:paraId="2A14A237" w14:textId="0407FFF9" w:rsidR="00B616FA" w:rsidRPr="006374AF" w:rsidRDefault="00B616FA" w:rsidP="006374AF">
      <w:pPr>
        <w:pStyle w:val="ListParagraph"/>
        <w:jc w:val="both"/>
      </w:pPr>
      <w:r w:rsidRPr="006374AF">
        <w:t xml:space="preserve">• Increase the level of university student’s care. </w:t>
      </w:r>
    </w:p>
    <w:p w14:paraId="35916808" w14:textId="693A7036" w:rsidR="00B616FA" w:rsidRPr="006374AF" w:rsidRDefault="00B616FA" w:rsidP="006374AF">
      <w:pPr>
        <w:pStyle w:val="ListParagraph"/>
        <w:jc w:val="both"/>
      </w:pPr>
      <w:r w:rsidRPr="006374AF">
        <w:t xml:space="preserve">• Reliable method of complaining. </w:t>
      </w:r>
    </w:p>
    <w:p w14:paraId="2650DB57" w14:textId="77777777" w:rsidR="00B616FA" w:rsidRPr="006374AF" w:rsidRDefault="00B616FA" w:rsidP="006374AF">
      <w:pPr>
        <w:pStyle w:val="ListParagraph"/>
        <w:jc w:val="both"/>
      </w:pPr>
      <w:r w:rsidRPr="006374AF">
        <w:t>• To make complaints easier to coordinate, monitor, track and resolve.</w:t>
      </w:r>
    </w:p>
    <w:p w14:paraId="2F335DB8" w14:textId="02F3BEC4" w:rsidR="00B616FA" w:rsidRDefault="00B616FA" w:rsidP="00384B54">
      <w:pPr>
        <w:rPr>
          <w:sz w:val="24"/>
          <w:szCs w:val="24"/>
        </w:rPr>
      </w:pPr>
    </w:p>
    <w:p w14:paraId="5BEA2664" w14:textId="40CFA538" w:rsidR="006374AF" w:rsidRDefault="006374AF" w:rsidP="00384B54">
      <w:pPr>
        <w:rPr>
          <w:sz w:val="24"/>
          <w:szCs w:val="24"/>
        </w:rPr>
      </w:pPr>
    </w:p>
    <w:p w14:paraId="79022C7B" w14:textId="63717466" w:rsidR="006374AF" w:rsidRDefault="006374AF" w:rsidP="00384B54">
      <w:pPr>
        <w:rPr>
          <w:sz w:val="24"/>
          <w:szCs w:val="24"/>
        </w:rPr>
      </w:pPr>
    </w:p>
    <w:p w14:paraId="128B67DE" w14:textId="77777777" w:rsidR="006374AF" w:rsidRPr="00384B54" w:rsidRDefault="006374AF" w:rsidP="00384B54">
      <w:pPr>
        <w:rPr>
          <w:sz w:val="24"/>
          <w:szCs w:val="24"/>
        </w:rPr>
      </w:pPr>
    </w:p>
    <w:p w14:paraId="698D2F30" w14:textId="442972E6" w:rsidR="00C55837" w:rsidRDefault="00B616FA" w:rsidP="006374AF">
      <w:pPr>
        <w:pStyle w:val="Heading1"/>
        <w:jc w:val="center"/>
        <w:rPr>
          <w:rFonts w:asciiTheme="minorHAnsi" w:hAnsiTheme="minorHAnsi" w:cstheme="minorHAnsi"/>
          <w:color w:val="000000" w:themeColor="text1"/>
          <w:sz w:val="56"/>
          <w:szCs w:val="56"/>
        </w:rPr>
      </w:pPr>
      <w:bookmarkStart w:id="12" w:name="_PROBLEM_STATEMENTS"/>
      <w:bookmarkEnd w:id="12"/>
      <w:r w:rsidRPr="003E2F30">
        <w:rPr>
          <w:rFonts w:asciiTheme="minorHAnsi" w:hAnsiTheme="minorHAnsi" w:cstheme="minorHAnsi"/>
          <w:color w:val="000000" w:themeColor="text1"/>
          <w:sz w:val="56"/>
          <w:szCs w:val="56"/>
        </w:rPr>
        <w:lastRenderedPageBreak/>
        <w:t>PROBLEM STATEMENTS</w:t>
      </w:r>
    </w:p>
    <w:p w14:paraId="0529CBE2" w14:textId="77777777" w:rsidR="00FE107E" w:rsidRPr="00FE107E" w:rsidRDefault="00FE107E" w:rsidP="00FE107E"/>
    <w:p w14:paraId="5CF215CD" w14:textId="3BAB2878" w:rsidR="00C55837" w:rsidRPr="006374AF" w:rsidRDefault="002170A7" w:rsidP="00C55837">
      <w:r w:rsidRPr="006374AF">
        <w:t xml:space="preserve"> A large university may face a slew of issues due to an overabundance of students. The most common are listed here:</w:t>
      </w:r>
    </w:p>
    <w:p w14:paraId="6B31A967" w14:textId="04AFCDBE" w:rsidR="00C973A1" w:rsidRPr="006374AF" w:rsidRDefault="002170A7" w:rsidP="00C973A1">
      <w:pPr>
        <w:pStyle w:val="ListParagraph"/>
        <w:numPr>
          <w:ilvl w:val="0"/>
          <w:numId w:val="2"/>
        </w:numPr>
      </w:pPr>
      <w:r w:rsidRPr="006374AF">
        <w:t>A s</w:t>
      </w:r>
      <w:r w:rsidR="00B616FA" w:rsidRPr="006374AF">
        <w:t xml:space="preserve">tudent </w:t>
      </w:r>
      <w:r w:rsidR="00C55837" w:rsidRPr="006374AF">
        <w:t>needs</w:t>
      </w:r>
      <w:r w:rsidR="00B616FA" w:rsidRPr="006374AF">
        <w:t xml:space="preserve"> to get a permission to convey their problems manually to the responsible persons (authority and staffs).</w:t>
      </w:r>
    </w:p>
    <w:p w14:paraId="53945E58" w14:textId="0FF789A6" w:rsidR="00C973A1" w:rsidRPr="006374AF" w:rsidRDefault="00B616FA" w:rsidP="00C973A1">
      <w:pPr>
        <w:pStyle w:val="ListParagraph"/>
        <w:numPr>
          <w:ilvl w:val="0"/>
          <w:numId w:val="2"/>
        </w:numPr>
      </w:pPr>
      <w:r w:rsidRPr="006374AF">
        <w:t>When get permission student need to explain their problems manually, at the movement student faced some fear to convey all the problems.</w:t>
      </w:r>
    </w:p>
    <w:p w14:paraId="5BC1BFF5" w14:textId="62265F9E" w:rsidR="00C55837" w:rsidRPr="006374AF" w:rsidRDefault="00B616FA" w:rsidP="00C55837">
      <w:pPr>
        <w:pStyle w:val="ListParagraph"/>
        <w:numPr>
          <w:ilvl w:val="0"/>
          <w:numId w:val="2"/>
        </w:numPr>
      </w:pPr>
      <w:r w:rsidRPr="006374AF">
        <w:t>Sometimes student’s representatives and union members only can get permission to meet higher authority so normal student can’t get opportunity to meet them.</w:t>
      </w:r>
    </w:p>
    <w:p w14:paraId="1C67A613" w14:textId="3C3E4813" w:rsidR="00C55837" w:rsidRPr="006374AF" w:rsidRDefault="00B616FA" w:rsidP="00C55837">
      <w:pPr>
        <w:pStyle w:val="ListParagraph"/>
        <w:numPr>
          <w:ilvl w:val="0"/>
          <w:numId w:val="2"/>
        </w:numPr>
      </w:pPr>
      <w:r w:rsidRPr="006374AF">
        <w:t>This is a time-consuming process and the accuracy of the details are doubtable.</w:t>
      </w:r>
    </w:p>
    <w:p w14:paraId="1B0F331E" w14:textId="1628F247" w:rsidR="00C55837" w:rsidRDefault="00B616FA" w:rsidP="00B616FA">
      <w:pPr>
        <w:pStyle w:val="ListParagraph"/>
        <w:numPr>
          <w:ilvl w:val="0"/>
          <w:numId w:val="2"/>
        </w:numPr>
      </w:pPr>
      <w:r w:rsidRPr="006374AF">
        <w:t>Authority plays a very stressful role in this manual process.</w:t>
      </w:r>
    </w:p>
    <w:p w14:paraId="3BE34504" w14:textId="77777777" w:rsidR="006374AF" w:rsidRPr="006374AF" w:rsidRDefault="006374AF" w:rsidP="006374AF"/>
    <w:p w14:paraId="74820DF1" w14:textId="2F7F46EA" w:rsidR="006374AF" w:rsidRDefault="00B616FA" w:rsidP="006374AF">
      <w:pPr>
        <w:pStyle w:val="Heading1"/>
        <w:jc w:val="center"/>
        <w:rPr>
          <w:rFonts w:asciiTheme="minorHAnsi" w:hAnsiTheme="minorHAnsi" w:cstheme="minorHAnsi"/>
          <w:color w:val="000000" w:themeColor="text1"/>
          <w:sz w:val="56"/>
          <w:szCs w:val="56"/>
        </w:rPr>
      </w:pPr>
      <w:bookmarkStart w:id="13" w:name="_OBJECTIVES"/>
      <w:bookmarkEnd w:id="13"/>
      <w:r>
        <w:rPr>
          <w:rFonts w:asciiTheme="minorHAnsi" w:hAnsiTheme="minorHAnsi" w:cstheme="minorHAnsi"/>
          <w:color w:val="000000" w:themeColor="text1"/>
          <w:sz w:val="56"/>
          <w:szCs w:val="56"/>
        </w:rPr>
        <w:t>OBJECTIVES</w:t>
      </w:r>
    </w:p>
    <w:p w14:paraId="40D0401F" w14:textId="77777777" w:rsidR="00FE107E" w:rsidRPr="00FE107E" w:rsidRDefault="00FE107E" w:rsidP="00FE107E"/>
    <w:p w14:paraId="61696A28" w14:textId="524E3EC4" w:rsidR="00B616FA" w:rsidRPr="006374AF" w:rsidRDefault="00B616FA" w:rsidP="00081D4C">
      <w:pPr>
        <w:pStyle w:val="ListParagraph"/>
        <w:numPr>
          <w:ilvl w:val="0"/>
          <w:numId w:val="3"/>
        </w:numPr>
        <w:jc w:val="both"/>
        <w:rPr>
          <w:rFonts w:cstheme="minorHAnsi"/>
        </w:rPr>
      </w:pPr>
      <w:r w:rsidRPr="006374AF">
        <w:rPr>
          <w:rFonts w:cstheme="minorHAnsi"/>
        </w:rPr>
        <w:t xml:space="preserve">To develop a University Complaint Management System which will help in managing complaints or applications received from university students. </w:t>
      </w:r>
    </w:p>
    <w:p w14:paraId="21D322A5" w14:textId="69C0CB9F" w:rsidR="00B616FA" w:rsidRPr="006374AF" w:rsidRDefault="00B616FA" w:rsidP="00081D4C">
      <w:pPr>
        <w:pStyle w:val="ListParagraph"/>
        <w:numPr>
          <w:ilvl w:val="0"/>
          <w:numId w:val="3"/>
        </w:numPr>
        <w:jc w:val="both"/>
        <w:rPr>
          <w:rFonts w:cstheme="minorHAnsi"/>
        </w:rPr>
      </w:pPr>
      <w:r w:rsidRPr="006374AF">
        <w:rPr>
          <w:rFonts w:cstheme="minorHAnsi"/>
        </w:rPr>
        <w:t xml:space="preserve">Identify how to handle student complaints.  </w:t>
      </w:r>
    </w:p>
    <w:p w14:paraId="52EE439A" w14:textId="242ADFF2" w:rsidR="00B616FA" w:rsidRPr="006374AF" w:rsidRDefault="00B616FA" w:rsidP="00081D4C">
      <w:pPr>
        <w:pStyle w:val="ListParagraph"/>
        <w:numPr>
          <w:ilvl w:val="0"/>
          <w:numId w:val="3"/>
        </w:numPr>
        <w:jc w:val="both"/>
        <w:rPr>
          <w:rFonts w:cstheme="minorHAnsi"/>
        </w:rPr>
      </w:pPr>
      <w:r w:rsidRPr="006374AF">
        <w:rPr>
          <w:rFonts w:cstheme="minorHAnsi"/>
        </w:rPr>
        <w:t xml:space="preserve">Fast processing of complaints of university students. </w:t>
      </w:r>
    </w:p>
    <w:p w14:paraId="501A6BBB" w14:textId="50B2386C" w:rsidR="00B616FA" w:rsidRPr="006374AF" w:rsidRDefault="00B616FA" w:rsidP="00081D4C">
      <w:pPr>
        <w:pStyle w:val="ListParagraph"/>
        <w:numPr>
          <w:ilvl w:val="0"/>
          <w:numId w:val="3"/>
        </w:numPr>
        <w:jc w:val="both"/>
        <w:rPr>
          <w:rFonts w:cstheme="minorHAnsi"/>
        </w:rPr>
      </w:pPr>
      <w:r w:rsidRPr="006374AF">
        <w:rPr>
          <w:rFonts w:cstheme="minorHAnsi"/>
        </w:rPr>
        <w:t xml:space="preserve">Increase the level of university student’s care. </w:t>
      </w:r>
    </w:p>
    <w:p w14:paraId="465312A9" w14:textId="4A20B003" w:rsidR="00B616FA" w:rsidRPr="006374AF" w:rsidRDefault="00B616FA" w:rsidP="00081D4C">
      <w:pPr>
        <w:pStyle w:val="ListParagraph"/>
        <w:numPr>
          <w:ilvl w:val="0"/>
          <w:numId w:val="3"/>
        </w:numPr>
        <w:jc w:val="both"/>
        <w:rPr>
          <w:rFonts w:cstheme="minorHAnsi"/>
        </w:rPr>
      </w:pPr>
      <w:r w:rsidRPr="006374AF">
        <w:rPr>
          <w:rFonts w:cstheme="minorHAnsi"/>
        </w:rPr>
        <w:t xml:space="preserve">Reliable method of complaining. </w:t>
      </w:r>
    </w:p>
    <w:p w14:paraId="0C24B18C" w14:textId="4A8E2876" w:rsidR="00C55837" w:rsidRPr="006374AF" w:rsidRDefault="00B616FA" w:rsidP="00081D4C">
      <w:pPr>
        <w:pStyle w:val="ListParagraph"/>
        <w:numPr>
          <w:ilvl w:val="0"/>
          <w:numId w:val="3"/>
        </w:numPr>
        <w:jc w:val="both"/>
        <w:rPr>
          <w:rFonts w:cstheme="minorHAnsi"/>
        </w:rPr>
      </w:pPr>
      <w:r w:rsidRPr="006374AF">
        <w:rPr>
          <w:rFonts w:cstheme="minorHAnsi"/>
        </w:rPr>
        <w:t xml:space="preserve">To make complaints easier to coordinate, monitor, track and resolve. </w:t>
      </w:r>
    </w:p>
    <w:p w14:paraId="4AB315A7" w14:textId="77777777" w:rsidR="00772C36" w:rsidRPr="00772C36" w:rsidRDefault="00772C36" w:rsidP="00772C36">
      <w:pPr>
        <w:pStyle w:val="ListParagraph"/>
        <w:jc w:val="both"/>
        <w:rPr>
          <w:rFonts w:cstheme="minorHAnsi"/>
          <w:sz w:val="24"/>
          <w:szCs w:val="24"/>
        </w:rPr>
      </w:pPr>
    </w:p>
    <w:p w14:paraId="7327A858" w14:textId="1038B92F" w:rsidR="006374AF" w:rsidRDefault="00A028A3" w:rsidP="006374AF">
      <w:pPr>
        <w:pStyle w:val="Heading1"/>
        <w:jc w:val="center"/>
        <w:rPr>
          <w:rFonts w:asciiTheme="minorHAnsi" w:hAnsiTheme="minorHAnsi" w:cstheme="minorHAnsi"/>
          <w:color w:val="000000" w:themeColor="text1"/>
          <w:sz w:val="56"/>
          <w:szCs w:val="56"/>
        </w:rPr>
      </w:pPr>
      <w:bookmarkStart w:id="14" w:name="_Scope"/>
      <w:bookmarkStart w:id="15" w:name="_Toc67278174"/>
      <w:bookmarkEnd w:id="14"/>
      <w:r w:rsidRPr="00384B54">
        <w:rPr>
          <w:rFonts w:asciiTheme="minorHAnsi" w:hAnsiTheme="minorHAnsi" w:cstheme="minorHAnsi"/>
          <w:color w:val="000000" w:themeColor="text1"/>
          <w:sz w:val="56"/>
          <w:szCs w:val="56"/>
        </w:rPr>
        <w:t>Scope</w:t>
      </w:r>
      <w:bookmarkEnd w:id="15"/>
    </w:p>
    <w:p w14:paraId="6B250455" w14:textId="77777777" w:rsidR="00FE107E" w:rsidRPr="00FE107E" w:rsidRDefault="00FE107E" w:rsidP="00FE107E"/>
    <w:p w14:paraId="0FD41A02" w14:textId="48B3EF23" w:rsidR="00A028A3" w:rsidRPr="00081D4C" w:rsidRDefault="00A028A3" w:rsidP="00081D4C">
      <w:pPr>
        <w:jc w:val="both"/>
        <w:rPr>
          <w:rFonts w:cstheme="minorHAnsi"/>
          <w:color w:val="000000" w:themeColor="text1"/>
        </w:rPr>
      </w:pPr>
      <w:r w:rsidRPr="00081D4C">
        <w:rPr>
          <w:rFonts w:cstheme="minorHAnsi"/>
          <w:color w:val="000000" w:themeColor="text1"/>
        </w:rPr>
        <w:t xml:space="preserve">The scope is important to set a boundary on what the area will cover in the application   development. Thus U-care Web Application is focused on online in Sri Lanka. Scope of this system is </w:t>
      </w:r>
      <w:r w:rsidR="00081D4C" w:rsidRPr="00081D4C">
        <w:rPr>
          <w:rFonts w:cstheme="minorHAnsi"/>
          <w:color w:val="000000" w:themeColor="text1"/>
        </w:rPr>
        <w:t>University Admin Staffs &amp; Students</w:t>
      </w:r>
      <w:r w:rsidRPr="00081D4C">
        <w:rPr>
          <w:rFonts w:cstheme="minorHAnsi"/>
          <w:color w:val="000000" w:themeColor="text1"/>
        </w:rPr>
        <w:t>.</w:t>
      </w:r>
    </w:p>
    <w:p w14:paraId="3B1EE0AF" w14:textId="77777777" w:rsidR="00FE107E" w:rsidRDefault="00FE107E" w:rsidP="00081D4C">
      <w:pPr>
        <w:pStyle w:val="Heading3"/>
        <w:jc w:val="both"/>
        <w:rPr>
          <w:rFonts w:asciiTheme="minorHAnsi" w:hAnsiTheme="minorHAnsi" w:cstheme="minorHAnsi"/>
          <w:b/>
          <w:bCs/>
          <w:color w:val="000000" w:themeColor="text1"/>
          <w:sz w:val="22"/>
          <w:szCs w:val="22"/>
        </w:rPr>
        <w:sectPr w:rsidR="00FE107E" w:rsidSect="00837423">
          <w:footerReference w:type="default" r:id="rId9"/>
          <w:type w:val="continuous"/>
          <w:pgSz w:w="11906" w:h="16838" w:code="9"/>
          <w:pgMar w:top="1440" w:right="1440" w:bottom="1440" w:left="1440" w:header="720" w:footer="720" w:gutter="0"/>
          <w:pgBorders w:offsetFrom="page">
            <w:top w:val="thinThickThinMediumGap" w:sz="24" w:space="24" w:color="262626" w:themeColor="text1" w:themeTint="D9"/>
            <w:left w:val="thinThickThinMediumGap" w:sz="24" w:space="24" w:color="262626" w:themeColor="text1" w:themeTint="D9"/>
            <w:bottom w:val="thinThickThinMediumGap" w:sz="24" w:space="24" w:color="262626" w:themeColor="text1" w:themeTint="D9"/>
            <w:right w:val="thinThickThinMediumGap" w:sz="24" w:space="24" w:color="262626" w:themeColor="text1" w:themeTint="D9"/>
          </w:pgBorders>
          <w:cols w:space="720"/>
          <w:docGrid w:linePitch="299"/>
        </w:sectPr>
      </w:pPr>
    </w:p>
    <w:p w14:paraId="56F67366" w14:textId="1326307D" w:rsidR="00A028A3" w:rsidRPr="00081D4C" w:rsidRDefault="00B55861" w:rsidP="00FE107E">
      <w:pPr>
        <w:pStyle w:val="Heading3"/>
        <w:ind w:left="360"/>
        <w:jc w:val="both"/>
        <w:rPr>
          <w:rFonts w:asciiTheme="minorHAnsi" w:hAnsiTheme="minorHAnsi" w:cstheme="minorHAnsi"/>
          <w:b/>
          <w:bCs/>
          <w:color w:val="000000" w:themeColor="text1"/>
          <w:sz w:val="22"/>
          <w:szCs w:val="22"/>
        </w:rPr>
      </w:pPr>
      <w:r>
        <w:rPr>
          <w:rFonts w:asciiTheme="minorHAnsi" w:hAnsiTheme="minorHAnsi" w:cstheme="minorHAnsi"/>
          <w:b/>
          <w:bCs/>
          <w:color w:val="000000" w:themeColor="text1"/>
          <w:sz w:val="22"/>
          <w:szCs w:val="22"/>
        </w:rPr>
        <w:t>Student</w:t>
      </w:r>
    </w:p>
    <w:p w14:paraId="47B6047E" w14:textId="3F76BC37" w:rsidR="00A028A3" w:rsidRPr="00FE107E" w:rsidRDefault="00A028A3" w:rsidP="00FE107E">
      <w:pPr>
        <w:pStyle w:val="ListParagraph"/>
        <w:numPr>
          <w:ilvl w:val="0"/>
          <w:numId w:val="42"/>
        </w:numPr>
        <w:spacing w:line="276" w:lineRule="auto"/>
        <w:jc w:val="both"/>
        <w:rPr>
          <w:rFonts w:cstheme="minorHAnsi"/>
          <w:color w:val="000000" w:themeColor="text1"/>
        </w:rPr>
      </w:pPr>
      <w:r w:rsidRPr="00FE107E">
        <w:rPr>
          <w:rFonts w:cstheme="minorHAnsi"/>
          <w:color w:val="000000" w:themeColor="text1"/>
        </w:rPr>
        <w:t>Login</w:t>
      </w:r>
      <w:r w:rsidR="00B55861" w:rsidRPr="00FE107E">
        <w:rPr>
          <w:rFonts w:cstheme="minorHAnsi"/>
          <w:color w:val="000000" w:themeColor="text1"/>
        </w:rPr>
        <w:t xml:space="preserve"> &amp; Signup</w:t>
      </w:r>
    </w:p>
    <w:p w14:paraId="2CD739F4" w14:textId="0AB44C62" w:rsidR="00A028A3" w:rsidRPr="00FE107E" w:rsidRDefault="00A028A3" w:rsidP="00FE107E">
      <w:pPr>
        <w:pStyle w:val="ListParagraph"/>
        <w:numPr>
          <w:ilvl w:val="0"/>
          <w:numId w:val="42"/>
        </w:numPr>
        <w:spacing w:line="276" w:lineRule="auto"/>
        <w:jc w:val="both"/>
        <w:rPr>
          <w:rFonts w:cstheme="minorHAnsi"/>
          <w:color w:val="000000" w:themeColor="text1"/>
        </w:rPr>
      </w:pPr>
      <w:r w:rsidRPr="00FE107E">
        <w:rPr>
          <w:rFonts w:cstheme="minorHAnsi"/>
          <w:color w:val="000000" w:themeColor="text1"/>
        </w:rPr>
        <w:t>Manage Profile</w:t>
      </w:r>
    </w:p>
    <w:p w14:paraId="57D719DC" w14:textId="3E08B3F4" w:rsidR="00A028A3" w:rsidRPr="00FE107E" w:rsidRDefault="00B55861" w:rsidP="00FE107E">
      <w:pPr>
        <w:pStyle w:val="ListParagraph"/>
        <w:numPr>
          <w:ilvl w:val="0"/>
          <w:numId w:val="42"/>
        </w:numPr>
        <w:spacing w:line="276" w:lineRule="auto"/>
        <w:jc w:val="both"/>
        <w:rPr>
          <w:rFonts w:cstheme="minorHAnsi"/>
          <w:color w:val="000000" w:themeColor="text1"/>
        </w:rPr>
      </w:pPr>
      <w:r w:rsidRPr="00FE107E">
        <w:rPr>
          <w:rFonts w:cstheme="minorHAnsi"/>
          <w:color w:val="000000" w:themeColor="text1"/>
        </w:rPr>
        <w:t>Lodge Complaint</w:t>
      </w:r>
    </w:p>
    <w:p w14:paraId="7207ED0D" w14:textId="24D37165" w:rsidR="00A028A3" w:rsidRDefault="00B55861" w:rsidP="00FE107E">
      <w:pPr>
        <w:pStyle w:val="ListParagraph"/>
        <w:numPr>
          <w:ilvl w:val="0"/>
          <w:numId w:val="42"/>
        </w:numPr>
        <w:spacing w:line="276" w:lineRule="auto"/>
        <w:jc w:val="both"/>
        <w:rPr>
          <w:rFonts w:cstheme="minorHAnsi"/>
          <w:color w:val="000000" w:themeColor="text1"/>
        </w:rPr>
      </w:pPr>
      <w:r w:rsidRPr="00FE107E">
        <w:rPr>
          <w:rFonts w:cstheme="minorHAnsi"/>
          <w:color w:val="000000" w:themeColor="text1"/>
        </w:rPr>
        <w:t>View Complaints</w:t>
      </w:r>
    </w:p>
    <w:p w14:paraId="5EB1F7D9" w14:textId="77777777" w:rsidR="00FE107E" w:rsidRPr="00FE107E" w:rsidRDefault="00FE107E" w:rsidP="00FE107E">
      <w:pPr>
        <w:spacing w:line="276" w:lineRule="auto"/>
        <w:jc w:val="both"/>
        <w:rPr>
          <w:rFonts w:cstheme="minorHAnsi"/>
          <w:color w:val="000000" w:themeColor="text1"/>
        </w:rPr>
      </w:pPr>
    </w:p>
    <w:p w14:paraId="5FD46014" w14:textId="0D112703" w:rsidR="00A028A3" w:rsidRPr="00081D4C" w:rsidRDefault="00B55861" w:rsidP="00FE107E">
      <w:pPr>
        <w:pStyle w:val="Heading3"/>
        <w:ind w:left="360"/>
        <w:rPr>
          <w:rFonts w:asciiTheme="minorHAnsi" w:hAnsiTheme="minorHAnsi" w:cstheme="minorHAnsi"/>
          <w:b/>
          <w:bCs/>
          <w:color w:val="000000" w:themeColor="text1"/>
          <w:sz w:val="22"/>
          <w:szCs w:val="22"/>
        </w:rPr>
      </w:pPr>
      <w:r>
        <w:rPr>
          <w:rFonts w:asciiTheme="minorHAnsi" w:hAnsiTheme="minorHAnsi" w:cstheme="minorHAnsi"/>
          <w:b/>
          <w:bCs/>
          <w:color w:val="000000" w:themeColor="text1"/>
          <w:sz w:val="22"/>
          <w:szCs w:val="22"/>
        </w:rPr>
        <w:t>Admin</w:t>
      </w:r>
    </w:p>
    <w:p w14:paraId="7176BD00" w14:textId="66125875" w:rsidR="00A028A3" w:rsidRPr="00081D4C" w:rsidRDefault="00A028A3" w:rsidP="00FE107E">
      <w:pPr>
        <w:pStyle w:val="ListParagraph"/>
        <w:numPr>
          <w:ilvl w:val="0"/>
          <w:numId w:val="36"/>
        </w:numPr>
        <w:spacing w:line="276" w:lineRule="auto"/>
        <w:jc w:val="both"/>
        <w:rPr>
          <w:rFonts w:cstheme="minorHAnsi"/>
          <w:color w:val="000000" w:themeColor="text1"/>
        </w:rPr>
      </w:pPr>
      <w:r w:rsidRPr="00081D4C">
        <w:rPr>
          <w:rFonts w:cstheme="minorHAnsi"/>
          <w:color w:val="000000" w:themeColor="text1"/>
        </w:rPr>
        <w:t xml:space="preserve">Login </w:t>
      </w:r>
    </w:p>
    <w:p w14:paraId="733D8BC1" w14:textId="77777777" w:rsidR="00A028A3" w:rsidRPr="00081D4C" w:rsidRDefault="00A028A3" w:rsidP="00FE107E">
      <w:pPr>
        <w:pStyle w:val="ListParagraph"/>
        <w:numPr>
          <w:ilvl w:val="0"/>
          <w:numId w:val="36"/>
        </w:numPr>
        <w:spacing w:line="276" w:lineRule="auto"/>
        <w:jc w:val="both"/>
        <w:rPr>
          <w:rFonts w:cstheme="minorHAnsi"/>
          <w:color w:val="000000" w:themeColor="text1"/>
        </w:rPr>
      </w:pPr>
      <w:r w:rsidRPr="00081D4C">
        <w:rPr>
          <w:rFonts w:cstheme="minorHAnsi"/>
          <w:color w:val="000000" w:themeColor="text1"/>
        </w:rPr>
        <w:t xml:space="preserve">Manage Profile </w:t>
      </w:r>
    </w:p>
    <w:p w14:paraId="50E44F19" w14:textId="491F5EE0" w:rsidR="00B55861" w:rsidRPr="00081D4C" w:rsidRDefault="00B55861" w:rsidP="00FE107E">
      <w:pPr>
        <w:pStyle w:val="ListParagraph"/>
        <w:numPr>
          <w:ilvl w:val="0"/>
          <w:numId w:val="36"/>
        </w:numPr>
        <w:spacing w:line="276" w:lineRule="auto"/>
        <w:jc w:val="both"/>
        <w:rPr>
          <w:rFonts w:cstheme="minorHAnsi"/>
          <w:color w:val="000000" w:themeColor="text1"/>
        </w:rPr>
      </w:pPr>
      <w:r w:rsidRPr="00081D4C">
        <w:rPr>
          <w:rFonts w:cstheme="minorHAnsi"/>
          <w:color w:val="000000" w:themeColor="text1"/>
        </w:rPr>
        <w:t xml:space="preserve">Manage </w:t>
      </w:r>
      <w:r>
        <w:rPr>
          <w:rFonts w:cstheme="minorHAnsi"/>
          <w:color w:val="000000" w:themeColor="text1"/>
        </w:rPr>
        <w:t>Complaints</w:t>
      </w:r>
    </w:p>
    <w:p w14:paraId="713A9360" w14:textId="5387897F" w:rsidR="00B55861" w:rsidRDefault="00B55861" w:rsidP="00FE107E">
      <w:pPr>
        <w:pStyle w:val="ListParagraph"/>
        <w:numPr>
          <w:ilvl w:val="0"/>
          <w:numId w:val="36"/>
        </w:numPr>
        <w:spacing w:line="276" w:lineRule="auto"/>
        <w:jc w:val="both"/>
        <w:rPr>
          <w:rFonts w:cstheme="minorHAnsi"/>
          <w:color w:val="000000" w:themeColor="text1"/>
        </w:rPr>
      </w:pPr>
      <w:r w:rsidRPr="00081D4C">
        <w:rPr>
          <w:rFonts w:cstheme="minorHAnsi"/>
          <w:color w:val="000000" w:themeColor="text1"/>
        </w:rPr>
        <w:t xml:space="preserve">Manage </w:t>
      </w:r>
      <w:r>
        <w:rPr>
          <w:rFonts w:cstheme="minorHAnsi"/>
          <w:color w:val="000000" w:themeColor="text1"/>
        </w:rPr>
        <w:t>User</w:t>
      </w:r>
    </w:p>
    <w:p w14:paraId="11B2A9FA" w14:textId="46996910" w:rsidR="00B55861" w:rsidRDefault="00B55861" w:rsidP="00FE107E">
      <w:pPr>
        <w:pStyle w:val="ListParagraph"/>
        <w:numPr>
          <w:ilvl w:val="0"/>
          <w:numId w:val="36"/>
        </w:numPr>
        <w:spacing w:line="276" w:lineRule="auto"/>
        <w:jc w:val="both"/>
        <w:rPr>
          <w:rFonts w:cstheme="minorHAnsi"/>
          <w:color w:val="000000" w:themeColor="text1"/>
        </w:rPr>
      </w:pPr>
      <w:r>
        <w:rPr>
          <w:rFonts w:cstheme="minorHAnsi"/>
          <w:color w:val="000000" w:themeColor="text1"/>
        </w:rPr>
        <w:t>Add Categories</w:t>
      </w:r>
    </w:p>
    <w:p w14:paraId="1CC56A1C" w14:textId="2F47C78A" w:rsidR="00C55837" w:rsidRPr="00384B54" w:rsidRDefault="00B55861" w:rsidP="00FE107E">
      <w:pPr>
        <w:pStyle w:val="ListParagraph"/>
        <w:numPr>
          <w:ilvl w:val="0"/>
          <w:numId w:val="36"/>
        </w:numPr>
        <w:spacing w:line="276" w:lineRule="auto"/>
        <w:jc w:val="both"/>
        <w:rPr>
          <w:rFonts w:cstheme="minorHAnsi"/>
          <w:color w:val="000000" w:themeColor="text1"/>
        </w:rPr>
      </w:pPr>
      <w:r>
        <w:rPr>
          <w:rFonts w:cstheme="minorHAnsi"/>
          <w:color w:val="000000" w:themeColor="text1"/>
        </w:rPr>
        <w:t>Add Sub-Categories</w:t>
      </w:r>
    </w:p>
    <w:p w14:paraId="1C96117C" w14:textId="77777777" w:rsidR="00FE107E" w:rsidRDefault="00FE107E" w:rsidP="008F682D">
      <w:pPr>
        <w:pStyle w:val="Heading1"/>
        <w:jc w:val="center"/>
        <w:rPr>
          <w:rFonts w:asciiTheme="minorHAnsi" w:hAnsiTheme="minorHAnsi" w:cstheme="minorHAnsi"/>
          <w:color w:val="000000" w:themeColor="text1"/>
          <w:sz w:val="56"/>
          <w:szCs w:val="56"/>
        </w:rPr>
        <w:sectPr w:rsidR="00FE107E" w:rsidSect="00FE107E">
          <w:type w:val="continuous"/>
          <w:pgSz w:w="11906" w:h="16838" w:code="9"/>
          <w:pgMar w:top="1440" w:right="1440" w:bottom="1440" w:left="1440" w:header="720" w:footer="720" w:gutter="0"/>
          <w:pgBorders w:offsetFrom="page">
            <w:top w:val="thinThickThinMediumGap" w:sz="24" w:space="24" w:color="262626" w:themeColor="text1" w:themeTint="D9"/>
            <w:left w:val="thinThickThinMediumGap" w:sz="24" w:space="24" w:color="262626" w:themeColor="text1" w:themeTint="D9"/>
            <w:bottom w:val="thinThickThinMediumGap" w:sz="24" w:space="24" w:color="262626" w:themeColor="text1" w:themeTint="D9"/>
            <w:right w:val="thinThickThinMediumGap" w:sz="24" w:space="24" w:color="262626" w:themeColor="text1" w:themeTint="D9"/>
          </w:pgBorders>
          <w:cols w:num="2" w:space="720"/>
          <w:docGrid w:linePitch="299"/>
        </w:sectPr>
      </w:pPr>
      <w:bookmarkStart w:id="16" w:name="_LIMITATIONS"/>
      <w:bookmarkEnd w:id="16"/>
    </w:p>
    <w:p w14:paraId="57D2EDC2" w14:textId="2A9E7909" w:rsidR="00B616FA" w:rsidRDefault="00B616FA" w:rsidP="008F682D">
      <w:pPr>
        <w:pStyle w:val="Heading1"/>
        <w:jc w:val="center"/>
        <w:rPr>
          <w:rFonts w:asciiTheme="minorHAnsi" w:hAnsiTheme="minorHAnsi" w:cstheme="minorHAnsi"/>
          <w:color w:val="000000" w:themeColor="text1"/>
          <w:sz w:val="56"/>
          <w:szCs w:val="56"/>
        </w:rPr>
      </w:pPr>
      <w:bookmarkStart w:id="17" w:name="_LIMITATIONS_1"/>
      <w:bookmarkEnd w:id="17"/>
      <w:r>
        <w:rPr>
          <w:rFonts w:asciiTheme="minorHAnsi" w:hAnsiTheme="minorHAnsi" w:cstheme="minorHAnsi"/>
          <w:color w:val="000000" w:themeColor="text1"/>
          <w:sz w:val="56"/>
          <w:szCs w:val="56"/>
        </w:rPr>
        <w:lastRenderedPageBreak/>
        <w:t>LIMITATIONS</w:t>
      </w:r>
    </w:p>
    <w:p w14:paraId="289D6302" w14:textId="77777777" w:rsidR="006374AF" w:rsidRPr="006374AF" w:rsidRDefault="006374AF" w:rsidP="006374AF"/>
    <w:p w14:paraId="51F816EC" w14:textId="201ABDBA" w:rsidR="00B616FA" w:rsidRPr="006374AF" w:rsidRDefault="00B616FA" w:rsidP="00B616FA">
      <w:pPr>
        <w:pStyle w:val="ListParagraph"/>
        <w:numPr>
          <w:ilvl w:val="0"/>
          <w:numId w:val="4"/>
        </w:numPr>
      </w:pPr>
      <w:r w:rsidRPr="006374AF">
        <w:t xml:space="preserve">There are some limitations in </w:t>
      </w:r>
      <w:r w:rsidR="00C55837" w:rsidRPr="006374AF">
        <w:t>the web</w:t>
      </w:r>
      <w:r w:rsidRPr="006374AF">
        <w:t xml:space="preserve"> application.</w:t>
      </w:r>
    </w:p>
    <w:p w14:paraId="3CED59DE" w14:textId="77777777" w:rsidR="00C55837" w:rsidRPr="006374AF" w:rsidRDefault="00C55837" w:rsidP="00C55837">
      <w:pPr>
        <w:pStyle w:val="ListParagraph"/>
      </w:pPr>
    </w:p>
    <w:p w14:paraId="11EF3F3E" w14:textId="1FE79580" w:rsidR="00750EE5" w:rsidRPr="006374AF" w:rsidRDefault="00B616FA" w:rsidP="008F682D">
      <w:pPr>
        <w:pStyle w:val="ListParagraph"/>
        <w:numPr>
          <w:ilvl w:val="0"/>
          <w:numId w:val="5"/>
        </w:numPr>
        <w:spacing w:line="240" w:lineRule="auto"/>
      </w:pPr>
      <w:r w:rsidRPr="006374AF">
        <w:t>Only admin and user can view the complaint.</w:t>
      </w:r>
    </w:p>
    <w:p w14:paraId="22B87DAB" w14:textId="1E68A1BF" w:rsidR="00546EDD" w:rsidRPr="006374AF" w:rsidRDefault="00B616FA" w:rsidP="00546EDD">
      <w:pPr>
        <w:pStyle w:val="ListParagraph"/>
        <w:numPr>
          <w:ilvl w:val="0"/>
          <w:numId w:val="5"/>
        </w:numPr>
        <w:spacing w:line="240" w:lineRule="auto"/>
      </w:pPr>
      <w:r w:rsidRPr="006374AF">
        <w:t>A student and staff can register only one account.</w:t>
      </w:r>
    </w:p>
    <w:p w14:paraId="02740949" w14:textId="00ECA732" w:rsidR="00750EE5" w:rsidRPr="006374AF" w:rsidRDefault="00B616FA" w:rsidP="008F682D">
      <w:pPr>
        <w:pStyle w:val="ListParagraph"/>
        <w:numPr>
          <w:ilvl w:val="0"/>
          <w:numId w:val="5"/>
        </w:numPr>
        <w:spacing w:line="240" w:lineRule="auto"/>
      </w:pPr>
      <w:r w:rsidRPr="006374AF">
        <w:t>A response will be provided to the person who made the complaint within a specified time period.</w:t>
      </w:r>
    </w:p>
    <w:p w14:paraId="7695FF0C" w14:textId="38EC1792" w:rsidR="00FB555A" w:rsidRPr="006374AF" w:rsidRDefault="00B616FA" w:rsidP="00B616FA">
      <w:pPr>
        <w:pStyle w:val="ListParagraph"/>
        <w:numPr>
          <w:ilvl w:val="0"/>
          <w:numId w:val="5"/>
        </w:numPr>
        <w:spacing w:line="240" w:lineRule="auto"/>
      </w:pPr>
      <w:r w:rsidRPr="006374AF">
        <w:t>These complaints will be handled by a particular staff member or in-charge or team of members who are assigned to the task specified.</w:t>
      </w:r>
    </w:p>
    <w:p w14:paraId="54511FB1" w14:textId="6F084F73" w:rsidR="006374AF" w:rsidRDefault="006374AF" w:rsidP="006374AF">
      <w:pPr>
        <w:spacing w:line="240" w:lineRule="auto"/>
        <w:rPr>
          <w:sz w:val="24"/>
          <w:szCs w:val="24"/>
        </w:rPr>
      </w:pPr>
    </w:p>
    <w:p w14:paraId="2CDCE4CA" w14:textId="77777777" w:rsidR="006374AF" w:rsidRPr="006374AF" w:rsidRDefault="006374AF" w:rsidP="006374AF">
      <w:pPr>
        <w:spacing w:line="240" w:lineRule="auto"/>
        <w:rPr>
          <w:sz w:val="24"/>
          <w:szCs w:val="24"/>
        </w:rPr>
      </w:pPr>
    </w:p>
    <w:p w14:paraId="226398D2" w14:textId="3141F685" w:rsidR="00B616FA" w:rsidRDefault="00B616FA" w:rsidP="008F682D">
      <w:pPr>
        <w:pStyle w:val="Heading1"/>
        <w:jc w:val="center"/>
        <w:rPr>
          <w:rFonts w:asciiTheme="minorHAnsi" w:hAnsiTheme="minorHAnsi" w:cstheme="minorHAnsi"/>
          <w:color w:val="000000" w:themeColor="text1"/>
          <w:sz w:val="56"/>
          <w:szCs w:val="56"/>
        </w:rPr>
      </w:pPr>
      <w:bookmarkStart w:id="18" w:name="_OVERVIEW"/>
      <w:bookmarkEnd w:id="18"/>
      <w:r>
        <w:rPr>
          <w:rFonts w:asciiTheme="minorHAnsi" w:hAnsiTheme="minorHAnsi" w:cstheme="minorHAnsi"/>
          <w:color w:val="000000" w:themeColor="text1"/>
          <w:sz w:val="56"/>
          <w:szCs w:val="56"/>
        </w:rPr>
        <w:t>OVERVIEW</w:t>
      </w:r>
    </w:p>
    <w:p w14:paraId="4A9B1DB0" w14:textId="77777777" w:rsidR="006374AF" w:rsidRPr="006374AF" w:rsidRDefault="006374AF" w:rsidP="006374AF"/>
    <w:p w14:paraId="61EA7A64" w14:textId="2F120C9E" w:rsidR="00B616FA" w:rsidRPr="006374AF" w:rsidRDefault="00B616FA" w:rsidP="00B616FA">
      <w:r w:rsidRPr="006374AF">
        <w:t xml:space="preserve">This document provides a brief introduction of the software requirements of the </w:t>
      </w:r>
      <w:r w:rsidR="00C55837" w:rsidRPr="006374AF">
        <w:t>system, a</w:t>
      </w:r>
      <w:r w:rsidRPr="006374AF">
        <w:t xml:space="preserve"> description of the overall system, some user requirements and the interaction between the user and the system </w:t>
      </w:r>
      <w:r w:rsidR="00B053F5" w:rsidRPr="006374AF">
        <w:t>and, describes</w:t>
      </w:r>
      <w:r w:rsidRPr="006374AF">
        <w:t xml:space="preserve"> the functional and interface requirements in detail</w:t>
      </w:r>
    </w:p>
    <w:p w14:paraId="7B6640D1" w14:textId="77777777" w:rsidR="00B616FA" w:rsidRDefault="00B616FA" w:rsidP="00B616FA">
      <w:pPr>
        <w:rPr>
          <w:sz w:val="24"/>
          <w:szCs w:val="24"/>
        </w:rPr>
      </w:pPr>
    </w:p>
    <w:p w14:paraId="1CD180BF" w14:textId="77777777" w:rsidR="00B616FA" w:rsidRDefault="00B616FA" w:rsidP="00B616FA"/>
    <w:p w14:paraId="2C44EBBD" w14:textId="77777777" w:rsidR="00B616FA" w:rsidRDefault="00B616FA" w:rsidP="00B616FA"/>
    <w:p w14:paraId="6B148F05" w14:textId="77777777" w:rsidR="00B616FA" w:rsidRDefault="00B616FA" w:rsidP="00B616FA"/>
    <w:p w14:paraId="0EBF9919" w14:textId="77777777" w:rsidR="00B616FA" w:rsidRDefault="00B616FA" w:rsidP="00B616FA"/>
    <w:p w14:paraId="6761054F" w14:textId="77777777" w:rsidR="00B616FA" w:rsidRDefault="00B616FA" w:rsidP="00B616FA"/>
    <w:p w14:paraId="10158E81" w14:textId="77777777" w:rsidR="00B616FA" w:rsidRDefault="00B616FA" w:rsidP="00B616FA"/>
    <w:p w14:paraId="2608A66F" w14:textId="77777777" w:rsidR="00B616FA" w:rsidRDefault="00B616FA" w:rsidP="00B616FA"/>
    <w:p w14:paraId="34E5B350" w14:textId="77777777" w:rsidR="00B616FA" w:rsidRDefault="00B616FA" w:rsidP="00B616FA"/>
    <w:p w14:paraId="6B1CC65F" w14:textId="77777777" w:rsidR="00B616FA" w:rsidRDefault="00B616FA" w:rsidP="00B616FA"/>
    <w:p w14:paraId="49F32133" w14:textId="77777777" w:rsidR="00B616FA" w:rsidRDefault="00B616FA" w:rsidP="00B616FA"/>
    <w:p w14:paraId="0F4D7094" w14:textId="627AD4B3" w:rsidR="00B616FA" w:rsidRDefault="00B616FA" w:rsidP="00B616FA"/>
    <w:p w14:paraId="583851C6" w14:textId="3BCECCD1" w:rsidR="008F682D" w:rsidRDefault="008F682D" w:rsidP="00B616FA"/>
    <w:p w14:paraId="07944CA4" w14:textId="77777777" w:rsidR="006374AF" w:rsidRDefault="006374AF" w:rsidP="00B616FA"/>
    <w:p w14:paraId="669EF73C" w14:textId="7BDEC4FC" w:rsidR="00B616FA" w:rsidRDefault="00B616FA" w:rsidP="00B053F5">
      <w:pPr>
        <w:pStyle w:val="Heading1"/>
        <w:jc w:val="center"/>
        <w:rPr>
          <w:rFonts w:asciiTheme="minorHAnsi" w:hAnsiTheme="minorHAnsi" w:cstheme="minorHAnsi"/>
          <w:color w:val="000000" w:themeColor="text1"/>
          <w:sz w:val="56"/>
          <w:szCs w:val="56"/>
        </w:rPr>
      </w:pPr>
      <w:bookmarkStart w:id="19" w:name="_EXISTING_SYSTEMS"/>
      <w:bookmarkEnd w:id="19"/>
      <w:r>
        <w:rPr>
          <w:rFonts w:asciiTheme="minorHAnsi" w:hAnsiTheme="minorHAnsi" w:cstheme="minorHAnsi"/>
          <w:color w:val="000000" w:themeColor="text1"/>
          <w:sz w:val="56"/>
          <w:szCs w:val="56"/>
        </w:rPr>
        <w:lastRenderedPageBreak/>
        <w:t>EXISTING SYSTEMS</w:t>
      </w:r>
    </w:p>
    <w:p w14:paraId="2C3800F8" w14:textId="77777777" w:rsidR="00B053F5" w:rsidRPr="00B053F5" w:rsidRDefault="00B053F5" w:rsidP="00B053F5"/>
    <w:p w14:paraId="5CAF8E84" w14:textId="165C466B" w:rsidR="007E4E01" w:rsidRPr="008F682D" w:rsidRDefault="00B616FA" w:rsidP="006374AF">
      <w:pPr>
        <w:pStyle w:val="ListParagraph"/>
        <w:numPr>
          <w:ilvl w:val="0"/>
          <w:numId w:val="24"/>
        </w:numPr>
        <w:jc w:val="both"/>
        <w:rPr>
          <w:b/>
        </w:rPr>
      </w:pPr>
      <w:r w:rsidRPr="007E4E01">
        <w:rPr>
          <w:b/>
        </w:rPr>
        <w:t>Complaint System of Peradeniya University</w:t>
      </w:r>
    </w:p>
    <w:p w14:paraId="6D0E9080" w14:textId="77777777" w:rsidR="00B616FA" w:rsidRPr="00253A4A" w:rsidRDefault="00B616FA" w:rsidP="006374AF">
      <w:pPr>
        <w:jc w:val="both"/>
      </w:pPr>
      <w:r w:rsidRPr="00253A4A">
        <w:t xml:space="preserve">Complaint System URL:  </w:t>
      </w:r>
      <w:hyperlink r:id="rId10" w:history="1">
        <w:r w:rsidRPr="00253A4A">
          <w:rPr>
            <w:rStyle w:val="Hyperlink"/>
            <w:i/>
          </w:rPr>
          <w:t>https://www.pdn.ac.lk/Complaints/complaints.php</w:t>
        </w:r>
      </w:hyperlink>
    </w:p>
    <w:p w14:paraId="0891C903" w14:textId="0EC7C352" w:rsidR="00B616FA" w:rsidRPr="00253A4A" w:rsidRDefault="00B616FA" w:rsidP="006374AF">
      <w:pPr>
        <w:jc w:val="both"/>
      </w:pPr>
      <w:r w:rsidRPr="00253A4A">
        <w:t>Ensures that the identities of those who wish to file a complaint are strictly protected in here. And also, only the Vice Chancellor and the Chairperson of the sexual and gender- based harassment and sexual violence Monitoring Committee can access the complaint and identify the complainant’s identity.</w:t>
      </w:r>
    </w:p>
    <w:p w14:paraId="32F9676A" w14:textId="230E6155" w:rsidR="00B616FA" w:rsidRPr="00253A4A" w:rsidRDefault="00B616FA" w:rsidP="006374AF">
      <w:pPr>
        <w:jc w:val="both"/>
      </w:pPr>
      <w:r w:rsidRPr="00253A4A">
        <w:t xml:space="preserve">Required fields are marked in this complaint system. They are Email Address, Faculty </w:t>
      </w:r>
      <w:r w:rsidR="00B053F5" w:rsidRPr="00253A4A">
        <w:t xml:space="preserve">or </w:t>
      </w:r>
      <w:r w:rsidRPr="00253A4A">
        <w:t>Division, are you a victim If not, what is your relationship to the victims Identify the parties to this incident and Message. And also Providing other fields are not essential.</w:t>
      </w:r>
    </w:p>
    <w:p w14:paraId="25010C73" w14:textId="77777777" w:rsidR="00B616FA" w:rsidRPr="00253A4A" w:rsidRDefault="00B616FA" w:rsidP="006374AF">
      <w:pPr>
        <w:jc w:val="both"/>
      </w:pPr>
      <w:r w:rsidRPr="00253A4A">
        <w:t>In here, it is important to pay attention to the following things in order to provide a fair and speedy solution.</w:t>
      </w:r>
    </w:p>
    <w:p w14:paraId="3171A802" w14:textId="25E4488C" w:rsidR="00B616FA" w:rsidRPr="00253A4A" w:rsidRDefault="00B616FA" w:rsidP="006374AF">
      <w:pPr>
        <w:pStyle w:val="ListParagraph"/>
        <w:numPr>
          <w:ilvl w:val="0"/>
          <w:numId w:val="7"/>
        </w:numPr>
        <w:jc w:val="both"/>
      </w:pPr>
      <w:r w:rsidRPr="00253A4A">
        <w:t xml:space="preserve">To identify the mental state of the person who has come to lodge a complaint and </w:t>
      </w:r>
      <w:r w:rsidR="00B053F5" w:rsidRPr="00253A4A">
        <w:t>to identify</w:t>
      </w:r>
      <w:r w:rsidRPr="00253A4A">
        <w:t xml:space="preserve"> whether the person is responding quickly or to respond in a formal manner      and to provide the person with the necessary psychological counseling and expert advice.</w:t>
      </w:r>
    </w:p>
    <w:p w14:paraId="70470F8B" w14:textId="77777777" w:rsidR="00B616FA" w:rsidRPr="00253A4A" w:rsidRDefault="00B616FA" w:rsidP="006374AF">
      <w:pPr>
        <w:pStyle w:val="ListParagraph"/>
        <w:numPr>
          <w:ilvl w:val="0"/>
          <w:numId w:val="7"/>
        </w:numPr>
        <w:jc w:val="both"/>
      </w:pPr>
      <w:r w:rsidRPr="00253A4A">
        <w:t>In case of any harassment or video being socialized or it is severely debilitating, the</w:t>
      </w:r>
    </w:p>
    <w:p w14:paraId="712C37E3" w14:textId="77777777" w:rsidR="00B616FA" w:rsidRPr="00253A4A" w:rsidRDefault="00B616FA" w:rsidP="006374AF">
      <w:pPr>
        <w:jc w:val="both"/>
      </w:pPr>
      <w:r w:rsidRPr="00253A4A">
        <w:t xml:space="preserve">           person who comes to lodge the complaint should be properly informed and remedied</w:t>
      </w:r>
    </w:p>
    <w:p w14:paraId="7C0BB88F" w14:textId="3E663C24" w:rsidR="00B616FA" w:rsidRPr="00253A4A" w:rsidRDefault="00B616FA" w:rsidP="006374AF">
      <w:pPr>
        <w:jc w:val="both"/>
      </w:pPr>
      <w:r w:rsidRPr="00253A4A">
        <w:t xml:space="preserve">            and the person should be assisted by a woman or a man.</w:t>
      </w:r>
    </w:p>
    <w:p w14:paraId="731E199A" w14:textId="77777777" w:rsidR="00B053F5" w:rsidRPr="00253A4A" w:rsidRDefault="00B053F5" w:rsidP="00B053F5">
      <w:pPr>
        <w:jc w:val="both"/>
      </w:pPr>
    </w:p>
    <w:p w14:paraId="68B43F2E" w14:textId="77777777" w:rsidR="00B616FA" w:rsidRPr="00253A4A" w:rsidRDefault="00B616FA" w:rsidP="00B053F5">
      <w:pPr>
        <w:jc w:val="both"/>
      </w:pPr>
      <w:r w:rsidRPr="00253A4A">
        <w:t>But there are some drawbacks in this system.</w:t>
      </w:r>
    </w:p>
    <w:p w14:paraId="2DB4B468" w14:textId="798D7A3F" w:rsidR="00B616FA" w:rsidRPr="00253A4A" w:rsidRDefault="00B616FA" w:rsidP="00B053F5">
      <w:pPr>
        <w:pStyle w:val="ListParagraph"/>
        <w:numPr>
          <w:ilvl w:val="0"/>
          <w:numId w:val="7"/>
        </w:numPr>
        <w:jc w:val="both"/>
      </w:pPr>
      <w:r w:rsidRPr="00253A4A">
        <w:t>In here Providing an opportunity for a person to confirm their complaint via personal</w:t>
      </w:r>
      <w:r w:rsidR="00253A4A" w:rsidRPr="00253A4A">
        <w:t xml:space="preserve"> </w:t>
      </w:r>
      <w:r w:rsidRPr="00253A4A">
        <w:t>email will allow everyone to know their personal emails. This is a drawback in here.</w:t>
      </w:r>
    </w:p>
    <w:p w14:paraId="4245A8A0" w14:textId="51385C57" w:rsidR="00B616FA" w:rsidRPr="00253A4A" w:rsidRDefault="00B616FA" w:rsidP="00B053F5">
      <w:pPr>
        <w:jc w:val="both"/>
        <w:rPr>
          <w:color w:val="000000" w:themeColor="text1"/>
        </w:rPr>
      </w:pPr>
      <w:r w:rsidRPr="00253A4A">
        <w:rPr>
          <w:b/>
        </w:rPr>
        <w:t>As a solution</w:t>
      </w:r>
      <w:r w:rsidRPr="00253A4A">
        <w:t xml:space="preserve"> this drawback, that a portal can be set up so that the person can make</w:t>
      </w:r>
      <w:r w:rsidRPr="00253A4A">
        <w:rPr>
          <w:color w:val="000000" w:themeColor="text1"/>
        </w:rPr>
        <w:t xml:space="preserve"> a            </w:t>
      </w:r>
      <w:r w:rsidR="00B053F5" w:rsidRPr="00253A4A">
        <w:rPr>
          <w:color w:val="000000" w:themeColor="text1"/>
        </w:rPr>
        <w:t xml:space="preserve">                          </w:t>
      </w:r>
      <w:r w:rsidRPr="00253A4A">
        <w:rPr>
          <w:color w:val="000000" w:themeColor="text1"/>
        </w:rPr>
        <w:t>complaint through a temporary account at that time.</w:t>
      </w:r>
    </w:p>
    <w:p w14:paraId="7A3B5177" w14:textId="77777777" w:rsidR="00253A4A" w:rsidRPr="00253A4A" w:rsidRDefault="00253A4A" w:rsidP="00B053F5">
      <w:pPr>
        <w:jc w:val="both"/>
        <w:rPr>
          <w:color w:val="FF0000"/>
        </w:rPr>
      </w:pPr>
    </w:p>
    <w:p w14:paraId="3EF34981" w14:textId="7E898C67" w:rsidR="00B616FA" w:rsidRPr="00253A4A" w:rsidRDefault="00B616FA" w:rsidP="00B053F5">
      <w:pPr>
        <w:pStyle w:val="ListParagraph"/>
        <w:numPr>
          <w:ilvl w:val="0"/>
          <w:numId w:val="7"/>
        </w:numPr>
        <w:jc w:val="both"/>
        <w:rPr>
          <w:color w:val="000000" w:themeColor="text1"/>
        </w:rPr>
      </w:pPr>
      <w:r w:rsidRPr="00253A4A">
        <w:t xml:space="preserve">The University of Peradeniya complaint system has only one application </w:t>
      </w:r>
      <w:r w:rsidR="00253A4A" w:rsidRPr="00253A4A">
        <w:t xml:space="preserve">for all the Complaints but </w:t>
      </w:r>
      <w:r w:rsidRPr="00253A4A">
        <w:rPr>
          <w:color w:val="000000" w:themeColor="text1"/>
        </w:rPr>
        <w:t>som</w:t>
      </w:r>
      <w:r w:rsidR="00253A4A" w:rsidRPr="00253A4A">
        <w:rPr>
          <w:color w:val="000000" w:themeColor="text1"/>
        </w:rPr>
        <w:t xml:space="preserve">e </w:t>
      </w:r>
      <w:r w:rsidRPr="00253A4A">
        <w:rPr>
          <w:color w:val="000000" w:themeColor="text1"/>
        </w:rPr>
        <w:t xml:space="preserve">complainants </w:t>
      </w:r>
      <w:r w:rsidR="00253A4A" w:rsidRPr="00253A4A">
        <w:rPr>
          <w:color w:val="000000" w:themeColor="text1"/>
        </w:rPr>
        <w:t xml:space="preserve">need to </w:t>
      </w:r>
      <w:r w:rsidRPr="00253A4A">
        <w:rPr>
          <w:color w:val="000000" w:themeColor="text1"/>
        </w:rPr>
        <w:t xml:space="preserve">do not like share their private details. </w:t>
      </w:r>
    </w:p>
    <w:p w14:paraId="1657A611" w14:textId="35833F3F" w:rsidR="00B616FA" w:rsidRPr="00253A4A" w:rsidRDefault="00B616FA" w:rsidP="00B053F5">
      <w:pPr>
        <w:jc w:val="both"/>
      </w:pPr>
      <w:r w:rsidRPr="00253A4A">
        <w:rPr>
          <w:b/>
        </w:rPr>
        <w:t>As a solution</w:t>
      </w:r>
      <w:r w:rsidRPr="00253A4A">
        <w:t xml:space="preserve"> to this</w:t>
      </w:r>
      <w:r w:rsidR="00F77550" w:rsidRPr="00253A4A">
        <w:t>,</w:t>
      </w:r>
      <w:r w:rsidRPr="00253A4A">
        <w:t xml:space="preserve"> we can submit two </w:t>
      </w:r>
      <w:r w:rsidR="00253A4A" w:rsidRPr="00253A4A">
        <w:t>forms</w:t>
      </w:r>
      <w:r w:rsidRPr="00253A4A">
        <w:t>. Here one is for top secret complaints and</w:t>
      </w:r>
    </w:p>
    <w:p w14:paraId="3B8AA99A" w14:textId="0BDCD636" w:rsidR="00B616FA" w:rsidRPr="00253A4A" w:rsidRDefault="00B616FA" w:rsidP="00B053F5">
      <w:pPr>
        <w:jc w:val="both"/>
      </w:pPr>
      <w:r w:rsidRPr="00253A4A">
        <w:t xml:space="preserve">the other is for general complaints. So, the person has a choice based on </w:t>
      </w:r>
      <w:r w:rsidR="00F77550" w:rsidRPr="00253A4A">
        <w:t>its</w:t>
      </w:r>
      <w:r w:rsidRPr="00253A4A">
        <w:t xml:space="preserve"> status. Also,</w:t>
      </w:r>
    </w:p>
    <w:p w14:paraId="5199411A" w14:textId="77777777" w:rsidR="00B616FA" w:rsidRPr="00253A4A" w:rsidRDefault="00B616FA" w:rsidP="00B053F5">
      <w:pPr>
        <w:jc w:val="both"/>
      </w:pPr>
      <w:r w:rsidRPr="00253A4A">
        <w:t>in the top-secret complaint’s form only, the relevant complaint can be mentioned</w:t>
      </w:r>
    </w:p>
    <w:p w14:paraId="7F635935" w14:textId="77777777" w:rsidR="00B616FA" w:rsidRPr="00253A4A" w:rsidRDefault="00B616FA" w:rsidP="00B053F5">
      <w:pPr>
        <w:jc w:val="both"/>
      </w:pPr>
      <w:r w:rsidRPr="00253A4A">
        <w:t>without mentioning our personal details.</w:t>
      </w:r>
    </w:p>
    <w:p w14:paraId="682C1895" w14:textId="071E1C0C" w:rsidR="00B616FA" w:rsidRDefault="00B616FA" w:rsidP="00B616FA">
      <w:pPr>
        <w:rPr>
          <w:sz w:val="24"/>
          <w:szCs w:val="24"/>
        </w:rPr>
      </w:pPr>
    </w:p>
    <w:p w14:paraId="2D3FB0C0" w14:textId="6D0626D3" w:rsidR="00253A4A" w:rsidRDefault="00253A4A" w:rsidP="00253A4A">
      <w:pPr>
        <w:rPr>
          <w:b/>
          <w:sz w:val="24"/>
          <w:szCs w:val="24"/>
          <w:u w:val="single"/>
        </w:rPr>
      </w:pPr>
    </w:p>
    <w:p w14:paraId="200C5016" w14:textId="77777777" w:rsidR="008F682D" w:rsidRPr="00253A4A" w:rsidRDefault="008F682D" w:rsidP="00253A4A">
      <w:pPr>
        <w:rPr>
          <w:b/>
          <w:sz w:val="24"/>
          <w:szCs w:val="24"/>
          <w:u w:val="single"/>
        </w:rPr>
      </w:pPr>
    </w:p>
    <w:p w14:paraId="152E14B1" w14:textId="54A0F1D7" w:rsidR="007E4E01" w:rsidRPr="008F682D" w:rsidRDefault="00B616FA" w:rsidP="006374AF">
      <w:pPr>
        <w:pStyle w:val="ListParagraph"/>
        <w:numPr>
          <w:ilvl w:val="0"/>
          <w:numId w:val="24"/>
        </w:numPr>
        <w:jc w:val="both"/>
        <w:rPr>
          <w:b/>
        </w:rPr>
      </w:pPr>
      <w:r w:rsidRPr="007E4E01">
        <w:rPr>
          <w:b/>
        </w:rPr>
        <w:lastRenderedPageBreak/>
        <w:t>Pakistan citizen portal</w:t>
      </w:r>
    </w:p>
    <w:p w14:paraId="45BD6C90" w14:textId="77777777" w:rsidR="00B616FA" w:rsidRPr="007E4E01" w:rsidRDefault="00B616FA" w:rsidP="006374AF">
      <w:pPr>
        <w:jc w:val="both"/>
      </w:pPr>
      <w:r w:rsidRPr="007E4E01">
        <w:t>Prime Minister’s Performance Delivery Unit (PMDU) established in 2013 has been reorganized with a new vision to promote citizen-centric and participatory governance.</w:t>
      </w:r>
    </w:p>
    <w:p w14:paraId="0EFA9746" w14:textId="77777777" w:rsidR="00B616FA" w:rsidRPr="007E4E01" w:rsidRDefault="00B616FA" w:rsidP="006374AF">
      <w:pPr>
        <w:jc w:val="both"/>
      </w:pPr>
      <w:r w:rsidRPr="007E4E01">
        <w:t>PMDU is pioneering a nation-wide complaints and grievance redressal mechanism with special emphasis on facilitation of overseas Pakistanis, women, special persons and foreigners. The primary objective of the unit is to provide citizen’s an opportunity to seamlessly communicate with all government entities and have their issues resolved with priority, in accordance with the vision of the Government.</w:t>
      </w:r>
    </w:p>
    <w:p w14:paraId="3E8A0C6E" w14:textId="77777777" w:rsidR="00B616FA" w:rsidRPr="007E4E01" w:rsidRDefault="00B616FA" w:rsidP="006374AF">
      <w:pPr>
        <w:jc w:val="both"/>
      </w:pPr>
      <w:r w:rsidRPr="007E4E01">
        <w:t>The Unit will enable the establishment of a culture of quantified performance management and make the various government entities accountable for their mandated roles and responsibilities. Besides, the Unit will put forward recommendations for amendment and simplification of cumbersome official procedures as evidenced from the database for the purpose of assuring public facilitation.</w:t>
      </w:r>
    </w:p>
    <w:p w14:paraId="510BB40C" w14:textId="77777777" w:rsidR="00B616FA" w:rsidRPr="007E4E01" w:rsidRDefault="00B616FA" w:rsidP="006374AF">
      <w:pPr>
        <w:jc w:val="both"/>
      </w:pPr>
      <w:r w:rsidRPr="007E4E01">
        <w:t>The Unit strives to assure that the registered citizens/members on Pakistan Citizen’s Portal (PCP) get every possible relief from the Government Organizations being interacted. The citizens/members may have suggestions to put before the authorities or personal complaints and grievances or to report violations of laws by the people or to seek guidance etc.</w:t>
      </w:r>
    </w:p>
    <w:p w14:paraId="49071344" w14:textId="77777777" w:rsidR="00B616FA" w:rsidRPr="007E4E01" w:rsidRDefault="00B616FA" w:rsidP="006374AF">
      <w:pPr>
        <w:jc w:val="both"/>
      </w:pPr>
      <w:r w:rsidRPr="007E4E01">
        <w:t>The Unit takes it as a prime responsibility to ensure that all complaints and suggestions are handled fairly and efficiently through concerned organizations. This manual is designed to help the Government Organizations to efficiently respond to the matters raised on the Portal. The processes described in this manual are intended for understanding and use of all concerned stakeholders.</w:t>
      </w:r>
    </w:p>
    <w:p w14:paraId="2F7AE88D" w14:textId="342F4A45" w:rsidR="00B616FA" w:rsidRDefault="00B616FA" w:rsidP="006374AF">
      <w:pPr>
        <w:jc w:val="both"/>
        <w:rPr>
          <w:sz w:val="24"/>
          <w:szCs w:val="24"/>
        </w:rPr>
      </w:pPr>
    </w:p>
    <w:p w14:paraId="1540F65C" w14:textId="77777777" w:rsidR="007E4E01" w:rsidRDefault="007E4E01" w:rsidP="006374AF">
      <w:pPr>
        <w:jc w:val="both"/>
        <w:rPr>
          <w:sz w:val="24"/>
          <w:szCs w:val="24"/>
        </w:rPr>
      </w:pPr>
    </w:p>
    <w:p w14:paraId="2330660E" w14:textId="3E3211ED" w:rsidR="007E4E01" w:rsidRDefault="00B616FA" w:rsidP="006374AF">
      <w:pPr>
        <w:pStyle w:val="ListParagraph"/>
        <w:numPr>
          <w:ilvl w:val="0"/>
          <w:numId w:val="24"/>
        </w:numPr>
        <w:jc w:val="both"/>
        <w:rPr>
          <w:b/>
        </w:rPr>
      </w:pPr>
      <w:proofErr w:type="spellStart"/>
      <w:r w:rsidRPr="007E4E01">
        <w:rPr>
          <w:b/>
        </w:rPr>
        <w:t>Jansunwai</w:t>
      </w:r>
      <w:proofErr w:type="spellEnd"/>
    </w:p>
    <w:p w14:paraId="21E677C2" w14:textId="77777777" w:rsidR="008047F7" w:rsidRPr="008047F7" w:rsidRDefault="008047F7" w:rsidP="008047F7">
      <w:pPr>
        <w:jc w:val="both"/>
        <w:rPr>
          <w:b/>
        </w:rPr>
      </w:pPr>
    </w:p>
    <w:p w14:paraId="1E632F22" w14:textId="31025293" w:rsidR="00B616FA" w:rsidRPr="007E4E01" w:rsidRDefault="00B616FA" w:rsidP="006374AF">
      <w:pPr>
        <w:jc w:val="both"/>
      </w:pPr>
      <w:r w:rsidRPr="007E4E01">
        <w:t>For registering, tracking, send reminder &amp;</w:t>
      </w:r>
      <w:r w:rsidR="00F77550" w:rsidRPr="007E4E01">
        <w:t xml:space="preserve"> </w:t>
      </w:r>
      <w:r w:rsidRPr="007E4E01">
        <w:t>amp; giving feedback citizen’s grievances</w:t>
      </w:r>
    </w:p>
    <w:p w14:paraId="5E13F2FB" w14:textId="77777777" w:rsidR="00B616FA" w:rsidRPr="007E4E01" w:rsidRDefault="00B616FA" w:rsidP="006374AF">
      <w:pPr>
        <w:jc w:val="both"/>
      </w:pPr>
      <w:r w:rsidRPr="007E4E01">
        <w:t xml:space="preserve">Uttar Pradesh Government has launched the mobile App for registering citizen’s grievances/suggestions. The Mobile App is linked to the </w:t>
      </w:r>
      <w:proofErr w:type="spellStart"/>
      <w:r w:rsidRPr="007E4E01">
        <w:t>Jansunwai</w:t>
      </w:r>
      <w:proofErr w:type="spellEnd"/>
      <w:r w:rsidRPr="007E4E01">
        <w:t xml:space="preserve"> (IGRS) portal of Uttar Pradesh Government, where grievances/suggestions can also be registered through Web (jansunwai.up.nic.in). A fast and user-friendly interface has been provided for</w:t>
      </w:r>
    </w:p>
    <w:p w14:paraId="3E5D79E6" w14:textId="7BC145FA" w:rsidR="00B616FA" w:rsidRDefault="00B616FA" w:rsidP="006374AF">
      <w:pPr>
        <w:jc w:val="both"/>
      </w:pPr>
      <w:r w:rsidRPr="007E4E01">
        <w:t xml:space="preserve"> registering and tracking of grievance through mobile phones. Each Grievance will be provided a unique Reference number. Citizen can use this reference number to track progress of grievances, send reminder &amp; also for giving feedback after disposal. After successful registration, the reference will be automatically forwarded to the concerned officer for redressal.</w:t>
      </w:r>
    </w:p>
    <w:p w14:paraId="231A49EB" w14:textId="12C7F6BD" w:rsidR="00B616FA" w:rsidRDefault="00B616FA" w:rsidP="006374AF">
      <w:pPr>
        <w:jc w:val="both"/>
      </w:pPr>
    </w:p>
    <w:p w14:paraId="1C51675C" w14:textId="136910F8" w:rsidR="007E4E01" w:rsidRDefault="007E4E01" w:rsidP="006374AF">
      <w:pPr>
        <w:jc w:val="both"/>
        <w:rPr>
          <w:sz w:val="24"/>
          <w:szCs w:val="24"/>
        </w:rPr>
      </w:pPr>
    </w:p>
    <w:p w14:paraId="175221E6" w14:textId="72DBA02D" w:rsidR="007E4E01" w:rsidRDefault="007E4E01" w:rsidP="006374AF">
      <w:pPr>
        <w:jc w:val="both"/>
        <w:rPr>
          <w:sz w:val="24"/>
          <w:szCs w:val="24"/>
        </w:rPr>
      </w:pPr>
    </w:p>
    <w:p w14:paraId="6E9CD482" w14:textId="77777777" w:rsidR="008047F7" w:rsidRDefault="008047F7" w:rsidP="006374AF">
      <w:pPr>
        <w:jc w:val="both"/>
        <w:rPr>
          <w:sz w:val="24"/>
          <w:szCs w:val="24"/>
        </w:rPr>
      </w:pPr>
    </w:p>
    <w:p w14:paraId="3B02668E" w14:textId="77777777" w:rsidR="008047F7" w:rsidRDefault="008047F7" w:rsidP="006374AF">
      <w:pPr>
        <w:jc w:val="both"/>
        <w:rPr>
          <w:sz w:val="24"/>
          <w:szCs w:val="24"/>
        </w:rPr>
      </w:pPr>
    </w:p>
    <w:p w14:paraId="0B26BB32" w14:textId="380B9519" w:rsidR="007E4E01" w:rsidRPr="008F682D" w:rsidRDefault="00B616FA" w:rsidP="006374AF">
      <w:pPr>
        <w:pStyle w:val="ListParagraph"/>
        <w:numPr>
          <w:ilvl w:val="0"/>
          <w:numId w:val="24"/>
        </w:numPr>
        <w:jc w:val="both"/>
        <w:rPr>
          <w:b/>
        </w:rPr>
      </w:pPr>
      <w:r w:rsidRPr="007E4E01">
        <w:rPr>
          <w:b/>
        </w:rPr>
        <w:lastRenderedPageBreak/>
        <w:t>Foreign minister portal</w:t>
      </w:r>
    </w:p>
    <w:p w14:paraId="08B6D40A" w14:textId="77777777" w:rsidR="00B616FA" w:rsidRPr="007E4E01" w:rsidRDefault="00B616FA" w:rsidP="006374AF">
      <w:pPr>
        <w:jc w:val="both"/>
      </w:pPr>
      <w:r w:rsidRPr="007E4E01">
        <w:t>Complaint Management System for foreign Pakistani Nationals</w:t>
      </w:r>
    </w:p>
    <w:p w14:paraId="0EE74900" w14:textId="77777777" w:rsidR="008047F7" w:rsidRDefault="00B616FA" w:rsidP="006374AF">
      <w:pPr>
        <w:jc w:val="both"/>
      </w:pPr>
      <w:r w:rsidRPr="007E4E01">
        <w:t>‘FM PORTAL” works as a Complaint Management System which helps in resolving queries and concerns of Overseas Pakistanis and Foreign Nationals living abroad. The official serviceability and technology owner is National Information Technology Board (NITB). The application is officially developed, designed and managed by the National Information Technology Board (NITB), commissioned by the Ministry of Information technology &amp; Telecom (</w:t>
      </w:r>
      <w:proofErr w:type="spellStart"/>
      <w:r w:rsidRPr="007E4E01">
        <w:t>MoITT</w:t>
      </w:r>
      <w:proofErr w:type="spellEnd"/>
      <w:r w:rsidRPr="007E4E01">
        <w:t>).</w:t>
      </w:r>
    </w:p>
    <w:p w14:paraId="09C1F480" w14:textId="3DF8DA9B" w:rsidR="00B616FA" w:rsidRPr="007E4E01" w:rsidRDefault="00B616FA" w:rsidP="006374AF">
      <w:pPr>
        <w:jc w:val="both"/>
      </w:pPr>
      <w:r w:rsidRPr="007E4E01">
        <w:t>Features:</w:t>
      </w:r>
    </w:p>
    <w:p w14:paraId="5318BFFC" w14:textId="77777777" w:rsidR="008047F7" w:rsidRDefault="008047F7" w:rsidP="006374AF">
      <w:pPr>
        <w:ind w:left="720"/>
        <w:jc w:val="both"/>
        <w:sectPr w:rsidR="008047F7" w:rsidSect="00837423">
          <w:type w:val="continuous"/>
          <w:pgSz w:w="11906" w:h="16838" w:code="9"/>
          <w:pgMar w:top="1440" w:right="1440" w:bottom="1440" w:left="1440" w:header="720" w:footer="720" w:gutter="0"/>
          <w:pgBorders w:offsetFrom="page">
            <w:top w:val="thinThickThinMediumGap" w:sz="24" w:space="24" w:color="262626" w:themeColor="text1" w:themeTint="D9"/>
            <w:left w:val="thinThickThinMediumGap" w:sz="24" w:space="24" w:color="262626" w:themeColor="text1" w:themeTint="D9"/>
            <w:bottom w:val="thinThickThinMediumGap" w:sz="24" w:space="24" w:color="262626" w:themeColor="text1" w:themeTint="D9"/>
            <w:right w:val="thinThickThinMediumGap" w:sz="24" w:space="24" w:color="262626" w:themeColor="text1" w:themeTint="D9"/>
          </w:pgBorders>
          <w:cols w:space="720"/>
          <w:docGrid w:linePitch="299"/>
        </w:sectPr>
      </w:pPr>
    </w:p>
    <w:p w14:paraId="70CD951C" w14:textId="67FC3F64" w:rsidR="00B616FA" w:rsidRPr="007E4E01" w:rsidRDefault="00B616FA" w:rsidP="006374AF">
      <w:pPr>
        <w:ind w:left="720"/>
        <w:jc w:val="both"/>
      </w:pPr>
      <w:r w:rsidRPr="007E4E01">
        <w:t>• Easy to use</w:t>
      </w:r>
    </w:p>
    <w:p w14:paraId="19DE3F5F" w14:textId="77777777" w:rsidR="00B616FA" w:rsidRPr="007E4E01" w:rsidRDefault="00B616FA" w:rsidP="006374AF">
      <w:pPr>
        <w:ind w:left="720"/>
        <w:jc w:val="both"/>
      </w:pPr>
      <w:r w:rsidRPr="007E4E01">
        <w:t>• User-friendly</w:t>
      </w:r>
    </w:p>
    <w:p w14:paraId="7E31DE13" w14:textId="77777777" w:rsidR="00B616FA" w:rsidRPr="007E4E01" w:rsidRDefault="00B616FA" w:rsidP="006374AF">
      <w:pPr>
        <w:ind w:left="720"/>
        <w:jc w:val="both"/>
      </w:pPr>
      <w:r w:rsidRPr="007E4E01">
        <w:t>• Resolves complaints and concerns</w:t>
      </w:r>
    </w:p>
    <w:p w14:paraId="38EFDB1A" w14:textId="1E14791A" w:rsidR="00D95EDC" w:rsidRDefault="00B616FA" w:rsidP="006374AF">
      <w:pPr>
        <w:ind w:left="720"/>
        <w:jc w:val="both"/>
      </w:pPr>
      <w:r w:rsidRPr="007E4E01">
        <w:t>• Welcome feedback</w:t>
      </w:r>
    </w:p>
    <w:p w14:paraId="060F52B1" w14:textId="77777777" w:rsidR="008047F7" w:rsidRDefault="008047F7" w:rsidP="006374AF">
      <w:pPr>
        <w:ind w:left="720"/>
        <w:jc w:val="both"/>
        <w:sectPr w:rsidR="008047F7" w:rsidSect="008047F7">
          <w:type w:val="continuous"/>
          <w:pgSz w:w="11906" w:h="16838" w:code="9"/>
          <w:pgMar w:top="1440" w:right="1440" w:bottom="1440" w:left="1440" w:header="720" w:footer="720" w:gutter="0"/>
          <w:pgBorders w:offsetFrom="page">
            <w:top w:val="thinThickThinMediumGap" w:sz="24" w:space="24" w:color="262626" w:themeColor="text1" w:themeTint="D9"/>
            <w:left w:val="thinThickThinMediumGap" w:sz="24" w:space="24" w:color="262626" w:themeColor="text1" w:themeTint="D9"/>
            <w:bottom w:val="thinThickThinMediumGap" w:sz="24" w:space="24" w:color="262626" w:themeColor="text1" w:themeTint="D9"/>
            <w:right w:val="thinThickThinMediumGap" w:sz="24" w:space="24" w:color="262626" w:themeColor="text1" w:themeTint="D9"/>
          </w:pgBorders>
          <w:cols w:num="2" w:space="720"/>
          <w:docGrid w:linePitch="299"/>
        </w:sectPr>
      </w:pPr>
    </w:p>
    <w:p w14:paraId="127694AB" w14:textId="778A0C85" w:rsidR="008F682D" w:rsidRPr="008F682D" w:rsidRDefault="008F682D" w:rsidP="006374AF">
      <w:pPr>
        <w:ind w:left="720"/>
        <w:jc w:val="both"/>
      </w:pPr>
    </w:p>
    <w:p w14:paraId="034B0B52" w14:textId="68C9A59A" w:rsidR="00D95EDC" w:rsidRPr="008F682D" w:rsidRDefault="00B616FA" w:rsidP="006374AF">
      <w:pPr>
        <w:pStyle w:val="ListParagraph"/>
        <w:numPr>
          <w:ilvl w:val="0"/>
          <w:numId w:val="24"/>
        </w:numPr>
        <w:jc w:val="both"/>
        <w:rPr>
          <w:b/>
        </w:rPr>
      </w:pPr>
      <w:r w:rsidRPr="00D95EDC">
        <w:rPr>
          <w:b/>
        </w:rPr>
        <w:t>National Consumer Helpline</w:t>
      </w:r>
    </w:p>
    <w:p w14:paraId="412115AC" w14:textId="77777777" w:rsidR="00D95EDC" w:rsidRDefault="00B616FA" w:rsidP="006374AF">
      <w:pPr>
        <w:jc w:val="both"/>
      </w:pPr>
      <w:r w:rsidRPr="00D95EDC">
        <w:t xml:space="preserve">This Mobile App is an alternate way to register consumer related grievances in the portal </w:t>
      </w:r>
    </w:p>
    <w:p w14:paraId="6B5C615A" w14:textId="77777777" w:rsidR="00D95EDC" w:rsidRDefault="00D95EDC" w:rsidP="006374AF">
      <w:pPr>
        <w:jc w:val="both"/>
      </w:pPr>
      <w:r w:rsidRPr="00D95EDC">
        <w:t xml:space="preserve">URL:  </w:t>
      </w:r>
      <w:hyperlink r:id="rId11" w:history="1">
        <w:r w:rsidRPr="00D95EDC">
          <w:rPr>
            <w:rStyle w:val="Hyperlink"/>
          </w:rPr>
          <w:t>https://consumerhelpline.gov.in/</w:t>
        </w:r>
      </w:hyperlink>
      <w:r w:rsidR="00B616FA" w:rsidRPr="00D95EDC">
        <w:t xml:space="preserve">. </w:t>
      </w:r>
    </w:p>
    <w:p w14:paraId="4F1B63C9" w14:textId="2D492D52" w:rsidR="00B616FA" w:rsidRPr="00D95EDC" w:rsidRDefault="00B616FA" w:rsidP="006374AF">
      <w:pPr>
        <w:jc w:val="both"/>
      </w:pPr>
      <w:r w:rsidRPr="00D95EDC">
        <w:t>The website was launched by the Department of Consumer Affairs to create awareness, advise and redress consumer grievances and act as a central registry for lodging consumer grievances. Though all efforts will be made to address grievances made on the portal, if the grievance is not redressed to the full satisfaction, a consumer has choice to approach the appropriate Consumer Fora.</w:t>
      </w:r>
    </w:p>
    <w:p w14:paraId="68CFF88C" w14:textId="77777777" w:rsidR="00B616FA" w:rsidRPr="00D95EDC" w:rsidRDefault="00B616FA" w:rsidP="006374AF">
      <w:pPr>
        <w:jc w:val="both"/>
      </w:pPr>
      <w:r w:rsidRPr="00D95EDC">
        <w:t>An aggrieved consumer can register grievance by either calling the toll-free number 1800-11-4000 or 14404 to talk to an agent to register or register online on the portal or through the Mobile App in which case the consumer gets a user id and password to lodge grievance. On the portal or through Mobile App,</w:t>
      </w:r>
    </w:p>
    <w:p w14:paraId="0D7F0D98" w14:textId="238E3578" w:rsidR="00B616FA" w:rsidRPr="00D95EDC" w:rsidRDefault="00B616FA" w:rsidP="006374AF">
      <w:pPr>
        <w:jc w:val="both"/>
      </w:pPr>
      <w:r w:rsidRPr="00D95EDC">
        <w:rPr>
          <w:b/>
          <w:bCs/>
        </w:rPr>
        <w:t>Step</w:t>
      </w:r>
      <w:r w:rsidR="00130EFD">
        <w:rPr>
          <w:b/>
          <w:bCs/>
        </w:rPr>
        <w:t xml:space="preserve"> 0</w:t>
      </w:r>
      <w:r w:rsidRPr="00D95EDC">
        <w:rPr>
          <w:b/>
          <w:bCs/>
        </w:rPr>
        <w:t>1</w:t>
      </w:r>
      <w:r w:rsidR="00130EFD">
        <w:rPr>
          <w:b/>
          <w:bCs/>
        </w:rPr>
        <w:t>-</w:t>
      </w:r>
      <w:r w:rsidRPr="00D95EDC">
        <w:t xml:space="preserve"> For onetime registration, consumer is required to click on the signup giving details required and verifies through his/her email. The User id and password are created.</w:t>
      </w:r>
    </w:p>
    <w:p w14:paraId="5E3947EC" w14:textId="21A5F8EA" w:rsidR="00B616FA" w:rsidRPr="00D95EDC" w:rsidRDefault="00B616FA" w:rsidP="006374AF">
      <w:pPr>
        <w:jc w:val="both"/>
      </w:pPr>
      <w:r w:rsidRPr="00D95EDC">
        <w:rPr>
          <w:b/>
          <w:bCs/>
        </w:rPr>
        <w:t>Step</w:t>
      </w:r>
      <w:r w:rsidR="00130EFD">
        <w:rPr>
          <w:b/>
          <w:bCs/>
        </w:rPr>
        <w:t xml:space="preserve"> 0</w:t>
      </w:r>
      <w:r w:rsidRPr="00D95EDC">
        <w:rPr>
          <w:b/>
          <w:bCs/>
        </w:rPr>
        <w:t>2</w:t>
      </w:r>
      <w:r w:rsidR="00130EFD">
        <w:rPr>
          <w:b/>
          <w:bCs/>
        </w:rPr>
        <w:t>-</w:t>
      </w:r>
      <w:r w:rsidRPr="00D95EDC">
        <w:t xml:space="preserve"> Using this user id and password, consumer enters into the portal and fills in required details of grievance attaching necessary documents (if available).</w:t>
      </w:r>
    </w:p>
    <w:p w14:paraId="5689226B" w14:textId="77777777" w:rsidR="00B616FA" w:rsidRPr="00D95EDC" w:rsidRDefault="00B616FA" w:rsidP="006374AF">
      <w:pPr>
        <w:jc w:val="both"/>
      </w:pPr>
      <w:r w:rsidRPr="00D95EDC">
        <w:t>This Mobile App has the following additional features: -</w:t>
      </w:r>
    </w:p>
    <w:p w14:paraId="65FA3C1C" w14:textId="77777777" w:rsidR="00B616FA" w:rsidRPr="00D95EDC" w:rsidRDefault="00B616FA" w:rsidP="006374AF">
      <w:pPr>
        <w:ind w:left="720"/>
        <w:jc w:val="both"/>
      </w:pPr>
      <w:r w:rsidRPr="00D95EDC">
        <w:t>(a) consumer awareness material under the link Consumer Knowledge Base.</w:t>
      </w:r>
    </w:p>
    <w:p w14:paraId="4BE0E4D3" w14:textId="77777777" w:rsidR="00B616FA" w:rsidRPr="00D95EDC" w:rsidRDefault="00B616FA" w:rsidP="006374AF">
      <w:pPr>
        <w:ind w:left="720"/>
        <w:jc w:val="both"/>
      </w:pPr>
      <w:r w:rsidRPr="00D95EDC">
        <w:t>(b) Addresses of various Consumer Fora are also available under the link Consumer</w:t>
      </w:r>
    </w:p>
    <w:p w14:paraId="0DB746A6" w14:textId="77777777" w:rsidR="00B616FA" w:rsidRPr="00D95EDC" w:rsidRDefault="00B616FA" w:rsidP="006374AF">
      <w:pPr>
        <w:ind w:left="720"/>
        <w:jc w:val="both"/>
      </w:pPr>
      <w:r w:rsidRPr="00D95EDC">
        <w:t>Forum Contact Details.</w:t>
      </w:r>
    </w:p>
    <w:p w14:paraId="4B1E1988" w14:textId="77777777" w:rsidR="00B616FA" w:rsidRPr="00D95EDC" w:rsidRDefault="00B616FA" w:rsidP="006374AF">
      <w:pPr>
        <w:ind w:left="720"/>
        <w:jc w:val="both"/>
      </w:pPr>
      <w:r w:rsidRPr="00D95EDC">
        <w:t>(c) Various useful sites are linked under Important Links.</w:t>
      </w:r>
    </w:p>
    <w:p w14:paraId="5CC65E55" w14:textId="77777777" w:rsidR="00B616FA" w:rsidRPr="00D95EDC" w:rsidRDefault="00B616FA" w:rsidP="006374AF">
      <w:pPr>
        <w:jc w:val="both"/>
      </w:pPr>
      <w:r w:rsidRPr="00D95EDC">
        <w:t>Any grievance received entered in the portal and a unique docket number is generated and given. Grievances received are sent to the concerned company / agency / regulator / ombudsman, as the case maybe, for speedy redress. Action taken is updated on real time basis by the concerned agency. As a follow up action, these agencies are reminded at stipulated interval.</w:t>
      </w:r>
    </w:p>
    <w:p w14:paraId="2C7ED4C9" w14:textId="14E3F3E5" w:rsidR="00B616FA" w:rsidRPr="00D95EDC" w:rsidRDefault="00B616FA" w:rsidP="006374AF">
      <w:pPr>
        <w:jc w:val="both"/>
      </w:pPr>
      <w:r w:rsidRPr="00D95EDC">
        <w:t>The status of the complaint can be tracked through the Mobile App under the link “Track your complaint”. Status of complaints are also communicated via automated emails.</w:t>
      </w:r>
    </w:p>
    <w:p w14:paraId="2FC17A52" w14:textId="1F9EC83A" w:rsidR="00D95EDC" w:rsidRPr="008F682D" w:rsidRDefault="00B616FA" w:rsidP="006374AF">
      <w:pPr>
        <w:pStyle w:val="ListParagraph"/>
        <w:numPr>
          <w:ilvl w:val="0"/>
          <w:numId w:val="24"/>
        </w:numPr>
        <w:jc w:val="both"/>
        <w:rPr>
          <w:b/>
        </w:rPr>
      </w:pPr>
      <w:proofErr w:type="spellStart"/>
      <w:r w:rsidRPr="00D95EDC">
        <w:rPr>
          <w:b/>
        </w:rPr>
        <w:lastRenderedPageBreak/>
        <w:t>Wafaqi</w:t>
      </w:r>
      <w:proofErr w:type="spellEnd"/>
      <w:r w:rsidRPr="00D95EDC">
        <w:rPr>
          <w:b/>
        </w:rPr>
        <w:t xml:space="preserve"> </w:t>
      </w:r>
      <w:proofErr w:type="spellStart"/>
      <w:r w:rsidRPr="00D95EDC">
        <w:rPr>
          <w:b/>
        </w:rPr>
        <w:t>mohtasib</w:t>
      </w:r>
      <w:proofErr w:type="spellEnd"/>
      <w:r w:rsidRPr="00D95EDC">
        <w:rPr>
          <w:b/>
        </w:rPr>
        <w:t xml:space="preserve"> </w:t>
      </w:r>
      <w:proofErr w:type="spellStart"/>
      <w:r w:rsidRPr="00D95EDC">
        <w:rPr>
          <w:b/>
        </w:rPr>
        <w:t>cmis</w:t>
      </w:r>
      <w:proofErr w:type="spellEnd"/>
    </w:p>
    <w:p w14:paraId="16035481" w14:textId="77777777" w:rsidR="00B616FA" w:rsidRPr="00D95EDC" w:rsidRDefault="00B616FA" w:rsidP="006374AF">
      <w:pPr>
        <w:jc w:val="both"/>
      </w:pPr>
      <w:r w:rsidRPr="00D95EDC">
        <w:t>App allows to lodge their complaints against Pak. federal government agencies.</w:t>
      </w:r>
    </w:p>
    <w:p w14:paraId="0B146BEC" w14:textId="77777777" w:rsidR="00D95EDC" w:rsidRDefault="00B616FA" w:rsidP="006374AF">
      <w:pPr>
        <w:jc w:val="both"/>
      </w:pPr>
      <w:r w:rsidRPr="00D95EDC">
        <w:t xml:space="preserve">This App connects general public with the </w:t>
      </w:r>
      <w:proofErr w:type="spellStart"/>
      <w:r w:rsidRPr="00D95EDC">
        <w:t>Wafaqi</w:t>
      </w:r>
      <w:proofErr w:type="spellEnd"/>
      <w:r w:rsidRPr="00D95EDC">
        <w:t xml:space="preserve"> </w:t>
      </w:r>
      <w:proofErr w:type="spellStart"/>
      <w:r w:rsidRPr="00D95EDC">
        <w:t>Mohtasib</w:t>
      </w:r>
      <w:proofErr w:type="spellEnd"/>
      <w:r w:rsidRPr="00D95EDC">
        <w:t xml:space="preserve"> Secretariat and allows them to lodge their complaints against federal government agencies. The list of agencies is provided in the App. The complaint is registered online and becomes part of the Complaint Management Information System of the </w:t>
      </w:r>
      <w:proofErr w:type="spellStart"/>
      <w:r w:rsidRPr="00D95EDC">
        <w:t>Wafaqi</w:t>
      </w:r>
      <w:proofErr w:type="spellEnd"/>
      <w:r w:rsidRPr="00D95EDC">
        <w:t xml:space="preserve"> </w:t>
      </w:r>
      <w:proofErr w:type="spellStart"/>
      <w:r w:rsidRPr="00D95EDC">
        <w:t>Mohtsib</w:t>
      </w:r>
      <w:proofErr w:type="spellEnd"/>
      <w:r w:rsidRPr="00D95EDC">
        <w:t xml:space="preserve">. </w:t>
      </w:r>
    </w:p>
    <w:p w14:paraId="18CDA5BE" w14:textId="2C7E79D3" w:rsidR="00B616FA" w:rsidRPr="00D95EDC" w:rsidRDefault="00B616FA" w:rsidP="006374AF">
      <w:pPr>
        <w:jc w:val="both"/>
      </w:pPr>
      <w:r w:rsidRPr="00D95EDC">
        <w:t xml:space="preserve">You will receive an SMS within minutes of lodging a complaint which will confirm the registration of complaint. You can select either head office (Islamabad) or any regional offices (Lahore, Karachi, Peshawar, Quetta, Hyderabad, Sukkur, D.I. Khan, Abbottabad, Bahawalpur, Multan, Faisalabad, Gujranwala and Faisalabad) nearest to you and your case will be heard at the selected station. The App shows the status of your case at each stage, and on conclusion of hearing, you can also view or download finding of the </w:t>
      </w:r>
      <w:proofErr w:type="spellStart"/>
      <w:r w:rsidRPr="00D95EDC">
        <w:t>Wafaqi</w:t>
      </w:r>
      <w:proofErr w:type="spellEnd"/>
      <w:r w:rsidRPr="00D95EDC">
        <w:t xml:space="preserve"> </w:t>
      </w:r>
      <w:proofErr w:type="spellStart"/>
      <w:r w:rsidRPr="00D95EDC">
        <w:t>Mohtasib</w:t>
      </w:r>
      <w:proofErr w:type="spellEnd"/>
      <w:r w:rsidRPr="00D95EDC">
        <w:t xml:space="preserve"> in your case. For any assistance, please call helpline 1055 between 9:00 AM to 10:00 PM(PST) or visit this website www.mohtasib.gov.pk. Children or on behalf of children, complaint on any children issue can also be filed with this App.</w:t>
      </w:r>
    </w:p>
    <w:p w14:paraId="245C2B70" w14:textId="77777777" w:rsidR="00B616FA" w:rsidRPr="00D95EDC" w:rsidRDefault="00B616FA" w:rsidP="006374AF">
      <w:pPr>
        <w:jc w:val="both"/>
      </w:pPr>
    </w:p>
    <w:p w14:paraId="7EFB311D" w14:textId="77777777" w:rsidR="00B616FA" w:rsidRPr="00D95EDC" w:rsidRDefault="00B616FA" w:rsidP="006374AF">
      <w:pPr>
        <w:jc w:val="both"/>
      </w:pPr>
    </w:p>
    <w:p w14:paraId="0598260B" w14:textId="77777777" w:rsidR="00B616FA" w:rsidRDefault="00B616FA" w:rsidP="006374AF">
      <w:pPr>
        <w:jc w:val="both"/>
      </w:pPr>
    </w:p>
    <w:p w14:paraId="38F814E4" w14:textId="77777777" w:rsidR="00B616FA" w:rsidRDefault="00B616FA" w:rsidP="00B616FA"/>
    <w:p w14:paraId="20463EB4" w14:textId="774AE4F3" w:rsidR="00B616FA" w:rsidRDefault="00B616FA" w:rsidP="00B616FA"/>
    <w:p w14:paraId="0F3E241C" w14:textId="5DFBF3F4" w:rsidR="00130EFD" w:rsidRDefault="00130EFD" w:rsidP="00B616FA"/>
    <w:p w14:paraId="25CAB0CF" w14:textId="6BEDAE84" w:rsidR="00130EFD" w:rsidRDefault="00130EFD" w:rsidP="00B616FA"/>
    <w:p w14:paraId="184CFC6F" w14:textId="5C7CF92D" w:rsidR="00130EFD" w:rsidRDefault="00130EFD" w:rsidP="00B616FA"/>
    <w:p w14:paraId="41701ECC" w14:textId="055A3DB9" w:rsidR="00130EFD" w:rsidRDefault="00130EFD" w:rsidP="00B616FA"/>
    <w:p w14:paraId="71FE8BDD" w14:textId="4D489D30" w:rsidR="00130EFD" w:rsidRDefault="00130EFD" w:rsidP="00B616FA"/>
    <w:p w14:paraId="391946BB" w14:textId="19BB4D7A" w:rsidR="00130EFD" w:rsidRDefault="00130EFD" w:rsidP="00B616FA"/>
    <w:p w14:paraId="4197F71E" w14:textId="297417F0" w:rsidR="00130EFD" w:rsidRDefault="00130EFD" w:rsidP="00B616FA"/>
    <w:p w14:paraId="65C714DF" w14:textId="2178A22E" w:rsidR="008F682D" w:rsidRDefault="008F682D" w:rsidP="00B616FA"/>
    <w:p w14:paraId="2BF27928" w14:textId="6F8C70E4" w:rsidR="008F682D" w:rsidRDefault="008F682D" w:rsidP="00B616FA"/>
    <w:p w14:paraId="79D3D28F" w14:textId="4E41C257" w:rsidR="008047F7" w:rsidRDefault="008047F7" w:rsidP="00B616FA"/>
    <w:p w14:paraId="4BC97053" w14:textId="09E70F80" w:rsidR="008047F7" w:rsidRDefault="008047F7" w:rsidP="00B616FA"/>
    <w:p w14:paraId="004A51D5" w14:textId="77777777" w:rsidR="008047F7" w:rsidRDefault="008047F7" w:rsidP="00B616FA"/>
    <w:p w14:paraId="06E21C66" w14:textId="6FE1C687" w:rsidR="008F682D" w:rsidRDefault="008F682D" w:rsidP="00B616FA"/>
    <w:p w14:paraId="438A16E3" w14:textId="77777777" w:rsidR="008F682D" w:rsidRDefault="008F682D" w:rsidP="00B616FA"/>
    <w:p w14:paraId="41E04AFE" w14:textId="77777777" w:rsidR="00B616FA" w:rsidRDefault="00B616FA" w:rsidP="00130EFD">
      <w:pPr>
        <w:pStyle w:val="Heading1"/>
        <w:jc w:val="center"/>
        <w:rPr>
          <w:rFonts w:asciiTheme="minorHAnsi" w:hAnsiTheme="minorHAnsi" w:cstheme="minorHAnsi"/>
          <w:color w:val="000000" w:themeColor="text1"/>
          <w:sz w:val="56"/>
          <w:szCs w:val="56"/>
        </w:rPr>
      </w:pPr>
      <w:bookmarkStart w:id="20" w:name="_PROPOSED_SYSTEM"/>
      <w:bookmarkEnd w:id="20"/>
      <w:r>
        <w:rPr>
          <w:rFonts w:asciiTheme="minorHAnsi" w:hAnsiTheme="minorHAnsi" w:cstheme="minorHAnsi"/>
          <w:color w:val="000000" w:themeColor="text1"/>
          <w:sz w:val="56"/>
          <w:szCs w:val="56"/>
        </w:rPr>
        <w:lastRenderedPageBreak/>
        <w:t>PROPOSED SYSTEM</w:t>
      </w:r>
    </w:p>
    <w:p w14:paraId="54A9D6AD" w14:textId="77777777" w:rsidR="00B616FA" w:rsidRPr="00130EFD" w:rsidRDefault="00B616FA" w:rsidP="006374AF">
      <w:pPr>
        <w:jc w:val="both"/>
      </w:pPr>
    </w:p>
    <w:p w14:paraId="129D93FA" w14:textId="681214E8" w:rsidR="00B616FA" w:rsidRPr="00130EFD" w:rsidRDefault="00130EFD" w:rsidP="006374AF">
      <w:pPr>
        <w:jc w:val="both"/>
      </w:pPr>
      <w:r w:rsidRPr="00130EFD">
        <w:t>The university</w:t>
      </w:r>
      <w:r w:rsidR="00B616FA" w:rsidRPr="00130EFD">
        <w:t xml:space="preserve"> system has </w:t>
      </w:r>
      <w:r w:rsidRPr="00130EFD">
        <w:t>students</w:t>
      </w:r>
      <w:r w:rsidR="00B616FA" w:rsidRPr="00130EFD">
        <w:t xml:space="preserve"> complains </w:t>
      </w:r>
      <w:r w:rsidR="00F77550" w:rsidRPr="00130EFD">
        <w:t xml:space="preserve">by </w:t>
      </w:r>
      <w:r w:rsidR="00B616FA" w:rsidRPr="00130EFD">
        <w:t>collecting method manually such as suggestion box in a particular place to develop the student's environment. But this is not a reliable method to find all problems faced by students.</w:t>
      </w:r>
    </w:p>
    <w:p w14:paraId="42428B3A" w14:textId="70208AD5" w:rsidR="00B616FA" w:rsidRPr="00130EFD" w:rsidRDefault="00B616FA" w:rsidP="006374AF">
      <w:pPr>
        <w:jc w:val="both"/>
      </w:pPr>
      <w:r w:rsidRPr="00130EFD">
        <w:t>Now</w:t>
      </w:r>
      <w:r w:rsidR="00F77550" w:rsidRPr="00130EFD">
        <w:t xml:space="preserve">, </w:t>
      </w:r>
      <w:r w:rsidR="00130EFD" w:rsidRPr="00130EFD">
        <w:t>we all</w:t>
      </w:r>
      <w:r w:rsidRPr="00130EFD">
        <w:t xml:space="preserve"> are facing the covid-19 situation</w:t>
      </w:r>
      <w:r w:rsidR="00F77550" w:rsidRPr="00130EFD">
        <w:t>,</w:t>
      </w:r>
      <w:r w:rsidRPr="00130EFD">
        <w:t xml:space="preserve"> and located in distanced places. With the distanced learning and distanced management, we put a solution to detect the problems among the students of Vavuniya University.  So, we planned to make a web application to collect all the problems of students. Which the complaint, can be posted at any place and any time</w:t>
      </w:r>
      <w:ins w:id="21" w:author="HP" w:date="2022-06-20T12:25:00Z">
        <w:r w:rsidR="00F77550" w:rsidRPr="00130EFD">
          <w:t>.</w:t>
        </w:r>
      </w:ins>
      <w:r w:rsidRPr="00130EFD">
        <w:t xml:space="preserve"> So, this application can help to our University Management System to find and resolve all the problems of students peacefully and make the University environment user friendly for the students.</w:t>
      </w:r>
    </w:p>
    <w:p w14:paraId="0DE40CC3" w14:textId="77777777" w:rsidR="00B616FA" w:rsidRPr="00130EFD" w:rsidRDefault="00B616FA" w:rsidP="006374AF">
      <w:pPr>
        <w:numPr>
          <w:ilvl w:val="0"/>
          <w:numId w:val="8"/>
        </w:numPr>
        <w:jc w:val="both"/>
      </w:pPr>
      <w:r w:rsidRPr="00130EFD">
        <w:t xml:space="preserve">Students can complain to </w:t>
      </w:r>
    </w:p>
    <w:p w14:paraId="00CA3C68" w14:textId="77777777" w:rsidR="00B616FA" w:rsidRPr="00130EFD" w:rsidRDefault="00B616FA" w:rsidP="006374AF">
      <w:pPr>
        <w:numPr>
          <w:ilvl w:val="1"/>
          <w:numId w:val="8"/>
        </w:numPr>
        <w:jc w:val="both"/>
      </w:pPr>
      <w:r w:rsidRPr="00130EFD">
        <w:t>Students’ Union or Student representative of Faculty Board or to                                                           complaints management team of University of Vavuniya.</w:t>
      </w:r>
    </w:p>
    <w:p w14:paraId="697C11A9" w14:textId="77777777" w:rsidR="00B616FA" w:rsidRPr="00130EFD" w:rsidRDefault="00B616FA" w:rsidP="006374AF">
      <w:pPr>
        <w:numPr>
          <w:ilvl w:val="1"/>
          <w:numId w:val="8"/>
        </w:numPr>
        <w:jc w:val="both"/>
      </w:pPr>
      <w:r w:rsidRPr="00130EFD">
        <w:t xml:space="preserve">against to a student, staff and other university related problems </w:t>
      </w:r>
    </w:p>
    <w:p w14:paraId="57BE5CDB" w14:textId="77777777" w:rsidR="00B616FA" w:rsidRPr="00130EFD" w:rsidRDefault="00B616FA" w:rsidP="006374AF">
      <w:pPr>
        <w:numPr>
          <w:ilvl w:val="1"/>
          <w:numId w:val="8"/>
        </w:numPr>
        <w:jc w:val="both"/>
      </w:pPr>
      <w:r w:rsidRPr="00130EFD">
        <w:t xml:space="preserve">privately or publicly. </w:t>
      </w:r>
    </w:p>
    <w:p w14:paraId="3CFD2868" w14:textId="69F9D4C3" w:rsidR="00B616FA" w:rsidRPr="00130EFD" w:rsidRDefault="00B616FA" w:rsidP="006374AF">
      <w:pPr>
        <w:numPr>
          <w:ilvl w:val="1"/>
          <w:numId w:val="8"/>
        </w:numPr>
        <w:jc w:val="both"/>
      </w:pPr>
      <w:r w:rsidRPr="00130EFD">
        <w:t xml:space="preserve">Regarding Ragging, Lectures, Canteen, Wash room facilities and other providing facilities by </w:t>
      </w:r>
      <w:r w:rsidR="00F77550" w:rsidRPr="00130EFD">
        <w:t xml:space="preserve">the </w:t>
      </w:r>
      <w:r w:rsidRPr="00130EFD">
        <w:t xml:space="preserve">University </w:t>
      </w:r>
    </w:p>
    <w:p w14:paraId="5703F85E" w14:textId="518E7050" w:rsidR="00B616FA" w:rsidRDefault="00B616FA" w:rsidP="006374AF">
      <w:pPr>
        <w:numPr>
          <w:ilvl w:val="1"/>
          <w:numId w:val="8"/>
        </w:numPr>
        <w:jc w:val="both"/>
      </w:pPr>
      <w:r w:rsidRPr="00130EFD">
        <w:t xml:space="preserve">with </w:t>
      </w:r>
      <w:r w:rsidR="00750EE5" w:rsidRPr="00130EFD">
        <w:t>evidence</w:t>
      </w:r>
      <w:r w:rsidR="00F77550" w:rsidRPr="00130EFD">
        <w:t xml:space="preserve"> </w:t>
      </w:r>
      <w:r w:rsidR="00750EE5" w:rsidRPr="00130EFD">
        <w:t>by Attaching</w:t>
      </w:r>
      <w:r w:rsidR="00F77550" w:rsidRPr="00130EFD">
        <w:t xml:space="preserve"> it</w:t>
      </w:r>
      <w:r w:rsidRPr="00130EFD">
        <w:t xml:space="preserve"> (</w:t>
      </w:r>
      <w:r w:rsidR="005541FB" w:rsidRPr="00130EFD">
        <w:t>su</w:t>
      </w:r>
      <w:r w:rsidR="00130EFD">
        <w:t>c</w:t>
      </w:r>
      <w:r w:rsidR="005541FB" w:rsidRPr="00130EFD">
        <w:t>h as i</w:t>
      </w:r>
      <w:r w:rsidRPr="00130EFD">
        <w:t xml:space="preserve">mage, </w:t>
      </w:r>
      <w:r w:rsidR="005541FB" w:rsidRPr="00130EFD">
        <w:t>audio</w:t>
      </w:r>
      <w:r w:rsidRPr="00130EFD">
        <w:t xml:space="preserve">, </w:t>
      </w:r>
      <w:r w:rsidR="005541FB" w:rsidRPr="00130EFD">
        <w:t>video</w:t>
      </w:r>
      <w:r w:rsidRPr="00130EFD">
        <w:t>).</w:t>
      </w:r>
    </w:p>
    <w:p w14:paraId="60779D9A" w14:textId="67E61667" w:rsidR="00750EE5" w:rsidRDefault="00750EE5" w:rsidP="00750EE5"/>
    <w:p w14:paraId="00F6581F" w14:textId="059F438E" w:rsidR="00750EE5" w:rsidRDefault="00750EE5" w:rsidP="00750EE5"/>
    <w:p w14:paraId="49EF4B18" w14:textId="7C20B901" w:rsidR="00750EE5" w:rsidRDefault="00750EE5" w:rsidP="00750EE5"/>
    <w:p w14:paraId="0E6661CA" w14:textId="08C230C4" w:rsidR="00750EE5" w:rsidRDefault="00750EE5" w:rsidP="00750EE5"/>
    <w:p w14:paraId="1CD59364" w14:textId="4884220B" w:rsidR="00750EE5" w:rsidRDefault="00750EE5" w:rsidP="00750EE5"/>
    <w:p w14:paraId="101ADB1D" w14:textId="71549636" w:rsidR="00750EE5" w:rsidRDefault="00750EE5" w:rsidP="00750EE5"/>
    <w:p w14:paraId="55139C0A" w14:textId="6C560060" w:rsidR="00750EE5" w:rsidRDefault="00750EE5" w:rsidP="00750EE5"/>
    <w:p w14:paraId="3A594D6C" w14:textId="0EFC0D77" w:rsidR="00750EE5" w:rsidRDefault="00750EE5" w:rsidP="00750EE5"/>
    <w:p w14:paraId="769D50EA" w14:textId="0C36142D" w:rsidR="00750EE5" w:rsidRDefault="00750EE5" w:rsidP="00750EE5"/>
    <w:p w14:paraId="11B0BCDF" w14:textId="444A652B" w:rsidR="00750EE5" w:rsidRDefault="00750EE5" w:rsidP="00750EE5"/>
    <w:p w14:paraId="7517F843" w14:textId="339C13C8" w:rsidR="00750EE5" w:rsidRDefault="00750EE5" w:rsidP="00750EE5"/>
    <w:p w14:paraId="05AFB9CD" w14:textId="41778E4B" w:rsidR="00750EE5" w:rsidRDefault="00750EE5" w:rsidP="00750EE5"/>
    <w:p w14:paraId="229A9C27" w14:textId="206553E5" w:rsidR="00750EE5" w:rsidRDefault="00750EE5" w:rsidP="00750EE5"/>
    <w:p w14:paraId="6A5035DB" w14:textId="222EFF35" w:rsidR="00750EE5" w:rsidRDefault="00750EE5" w:rsidP="00750EE5"/>
    <w:p w14:paraId="00015645" w14:textId="4E574984" w:rsidR="00750EE5" w:rsidRDefault="00750EE5" w:rsidP="00750EE5"/>
    <w:p w14:paraId="0C2B59B0" w14:textId="6C12DBAC" w:rsidR="00750EE5" w:rsidRPr="00750EE5" w:rsidRDefault="00750EE5" w:rsidP="006F0814">
      <w:pPr>
        <w:pStyle w:val="Heading1"/>
        <w:jc w:val="center"/>
        <w:rPr>
          <w:b/>
          <w:bCs/>
          <w:color w:val="000000" w:themeColor="text1"/>
          <w:sz w:val="56"/>
          <w:szCs w:val="56"/>
        </w:rPr>
      </w:pPr>
      <w:bookmarkStart w:id="22" w:name="_TOOLS_AND_TECHNICS"/>
      <w:bookmarkEnd w:id="22"/>
      <w:r w:rsidRPr="00750EE5">
        <w:rPr>
          <w:b/>
          <w:bCs/>
          <w:color w:val="000000" w:themeColor="text1"/>
          <w:sz w:val="56"/>
          <w:szCs w:val="56"/>
        </w:rPr>
        <w:lastRenderedPageBreak/>
        <w:t>TOOLS AND TECHNICS</w:t>
      </w:r>
      <w:bookmarkStart w:id="23" w:name="_FRONT_END"/>
      <w:bookmarkEnd w:id="23"/>
    </w:p>
    <w:p w14:paraId="761C76A6" w14:textId="77777777" w:rsidR="00750EE5" w:rsidRDefault="00750EE5" w:rsidP="002C3B8A">
      <w:pPr>
        <w:jc w:val="both"/>
      </w:pPr>
    </w:p>
    <w:p w14:paraId="3D00A39C" w14:textId="3FA1D59D" w:rsidR="00750EE5" w:rsidRDefault="00750EE5" w:rsidP="002C3B8A">
      <w:pPr>
        <w:jc w:val="both"/>
      </w:pPr>
      <w:r>
        <w:t>The front end is designed using HTML, CSS, JavaScript.</w:t>
      </w:r>
    </w:p>
    <w:p w14:paraId="3669FD68" w14:textId="3AC53EAE" w:rsidR="006F0814" w:rsidRDefault="006F0814" w:rsidP="002C3B8A">
      <w:pPr>
        <w:jc w:val="both"/>
      </w:pPr>
      <w:r>
        <w:t>The back end is designed using PHP, MYSQL.</w:t>
      </w:r>
    </w:p>
    <w:p w14:paraId="3C025D9F" w14:textId="77777777" w:rsidR="00004FA7" w:rsidRPr="00B717F7" w:rsidRDefault="00004FA7" w:rsidP="002C3B8A">
      <w:pPr>
        <w:jc w:val="both"/>
      </w:pPr>
    </w:p>
    <w:p w14:paraId="13865286" w14:textId="41CE7062" w:rsidR="00AA40B9" w:rsidRPr="002C3B8A" w:rsidRDefault="00AA40B9" w:rsidP="002C3B8A">
      <w:pPr>
        <w:jc w:val="both"/>
        <w:rPr>
          <w:rFonts w:cstheme="minorHAnsi"/>
          <w:b/>
          <w:bCs/>
          <w:lang w:val="en-GB"/>
        </w:rPr>
      </w:pPr>
      <w:bookmarkStart w:id="24" w:name="_Toc67278196"/>
      <w:r w:rsidRPr="002C3B8A">
        <w:rPr>
          <w:rFonts w:cstheme="minorHAnsi"/>
          <w:b/>
          <w:bCs/>
          <w:lang w:val="en-GB"/>
        </w:rPr>
        <w:t>Software Requirement</w:t>
      </w:r>
      <w:bookmarkEnd w:id="24"/>
      <w:r w:rsidR="00004FA7" w:rsidRPr="002C3B8A">
        <w:rPr>
          <w:rFonts w:cstheme="minorHAnsi"/>
          <w:b/>
          <w:bCs/>
          <w:lang w:val="en-GB"/>
        </w:rPr>
        <w:t>s</w:t>
      </w:r>
    </w:p>
    <w:tbl>
      <w:tblPr>
        <w:tblStyle w:val="TableGrid"/>
        <w:tblW w:w="0" w:type="auto"/>
        <w:tblLook w:val="04A0" w:firstRow="1" w:lastRow="0" w:firstColumn="1" w:lastColumn="0" w:noHBand="0" w:noVBand="1"/>
      </w:tblPr>
      <w:tblGrid>
        <w:gridCol w:w="4507"/>
        <w:gridCol w:w="4509"/>
      </w:tblGrid>
      <w:tr w:rsidR="00AA40B9" w:rsidRPr="002C3B8A" w14:paraId="7901C4C5" w14:textId="77777777" w:rsidTr="00C56321">
        <w:tc>
          <w:tcPr>
            <w:tcW w:w="4507" w:type="dxa"/>
          </w:tcPr>
          <w:p w14:paraId="2318A244" w14:textId="77777777" w:rsidR="00AA40B9" w:rsidRPr="002C3B8A" w:rsidRDefault="00AA40B9" w:rsidP="002C3B8A">
            <w:pPr>
              <w:jc w:val="both"/>
              <w:rPr>
                <w:rFonts w:cstheme="minorHAnsi"/>
                <w:b/>
                <w:lang w:val="en-GB"/>
              </w:rPr>
            </w:pPr>
            <w:r w:rsidRPr="002C3B8A">
              <w:rPr>
                <w:rFonts w:cstheme="minorHAnsi"/>
                <w:b/>
                <w:lang w:val="en-GB"/>
              </w:rPr>
              <w:t>Software</w:t>
            </w:r>
          </w:p>
        </w:tc>
        <w:tc>
          <w:tcPr>
            <w:tcW w:w="4509" w:type="dxa"/>
          </w:tcPr>
          <w:p w14:paraId="0315DE67" w14:textId="77777777" w:rsidR="00AA40B9" w:rsidRPr="002C3B8A" w:rsidRDefault="00AA40B9" w:rsidP="002C3B8A">
            <w:pPr>
              <w:jc w:val="both"/>
              <w:rPr>
                <w:rFonts w:cstheme="minorHAnsi"/>
                <w:b/>
                <w:lang w:val="en-GB"/>
              </w:rPr>
            </w:pPr>
            <w:r w:rsidRPr="002C3B8A">
              <w:rPr>
                <w:rFonts w:cstheme="minorHAnsi"/>
                <w:b/>
                <w:lang w:val="en-GB"/>
              </w:rPr>
              <w:t>Purpose</w:t>
            </w:r>
          </w:p>
        </w:tc>
      </w:tr>
      <w:tr w:rsidR="00AA40B9" w:rsidRPr="002C3B8A" w14:paraId="4C9FB48B" w14:textId="77777777" w:rsidTr="00C56321">
        <w:tc>
          <w:tcPr>
            <w:tcW w:w="4507" w:type="dxa"/>
          </w:tcPr>
          <w:p w14:paraId="7BA02BCA" w14:textId="0DCAB906" w:rsidR="00AA40B9" w:rsidRPr="002C3B8A" w:rsidRDefault="00AA40B9" w:rsidP="002C3B8A">
            <w:pPr>
              <w:jc w:val="both"/>
              <w:rPr>
                <w:rFonts w:cstheme="minorHAnsi"/>
                <w:lang w:val="en-GB"/>
              </w:rPr>
            </w:pPr>
            <w:r w:rsidRPr="002C3B8A">
              <w:rPr>
                <w:rFonts w:cstheme="minorHAnsi"/>
                <w:lang w:val="en-GB"/>
              </w:rPr>
              <w:t>VS</w:t>
            </w:r>
            <w:r w:rsidR="00C56321" w:rsidRPr="002C3B8A">
              <w:rPr>
                <w:rFonts w:cstheme="minorHAnsi"/>
                <w:lang w:val="en-GB"/>
              </w:rPr>
              <w:t xml:space="preserve"> </w:t>
            </w:r>
            <w:r w:rsidRPr="002C3B8A">
              <w:rPr>
                <w:rFonts w:cstheme="minorHAnsi"/>
                <w:lang w:val="en-GB"/>
              </w:rPr>
              <w:t>Code</w:t>
            </w:r>
          </w:p>
        </w:tc>
        <w:tc>
          <w:tcPr>
            <w:tcW w:w="4509" w:type="dxa"/>
          </w:tcPr>
          <w:p w14:paraId="4ABCEB67" w14:textId="7505048C" w:rsidR="00AA40B9" w:rsidRPr="002C3B8A" w:rsidRDefault="00C56321" w:rsidP="002C3B8A">
            <w:pPr>
              <w:jc w:val="both"/>
              <w:rPr>
                <w:rFonts w:cstheme="minorHAnsi"/>
                <w:lang w:val="en-GB"/>
              </w:rPr>
            </w:pPr>
            <w:r w:rsidRPr="002C3B8A">
              <w:rPr>
                <w:rFonts w:cstheme="minorHAnsi"/>
                <w:lang w:val="en-GB"/>
              </w:rPr>
              <w:t xml:space="preserve">Type &amp; </w:t>
            </w:r>
            <w:r w:rsidR="00AA40B9" w:rsidRPr="002C3B8A">
              <w:rPr>
                <w:rFonts w:cstheme="minorHAnsi"/>
                <w:lang w:val="en-GB"/>
              </w:rPr>
              <w:t>Edit Code</w:t>
            </w:r>
          </w:p>
        </w:tc>
      </w:tr>
      <w:tr w:rsidR="00004FA7" w:rsidRPr="002C3B8A" w14:paraId="7C2A2BEA" w14:textId="77777777" w:rsidTr="00C56321">
        <w:tc>
          <w:tcPr>
            <w:tcW w:w="4507" w:type="dxa"/>
          </w:tcPr>
          <w:p w14:paraId="095F5865" w14:textId="66C2116A" w:rsidR="00004FA7" w:rsidRPr="002C3B8A" w:rsidRDefault="00C56321" w:rsidP="002C3B8A">
            <w:pPr>
              <w:jc w:val="both"/>
              <w:rPr>
                <w:rFonts w:cstheme="minorHAnsi"/>
                <w:lang w:val="en-GB"/>
              </w:rPr>
            </w:pPr>
            <w:r w:rsidRPr="002C3B8A">
              <w:rPr>
                <w:rFonts w:cstheme="minorHAnsi"/>
                <w:lang w:val="en-GB"/>
              </w:rPr>
              <w:t>XAMPP Server</w:t>
            </w:r>
          </w:p>
        </w:tc>
        <w:tc>
          <w:tcPr>
            <w:tcW w:w="4509" w:type="dxa"/>
          </w:tcPr>
          <w:p w14:paraId="29CEC361" w14:textId="192D1BEE" w:rsidR="00004FA7" w:rsidRPr="002C3B8A" w:rsidRDefault="00C56321" w:rsidP="002C3B8A">
            <w:pPr>
              <w:jc w:val="both"/>
              <w:rPr>
                <w:rFonts w:cstheme="minorHAnsi"/>
                <w:lang w:val="en-GB"/>
              </w:rPr>
            </w:pPr>
            <w:r w:rsidRPr="002C3B8A">
              <w:rPr>
                <w:rFonts w:cstheme="minorHAnsi"/>
                <w:lang w:val="en-GB"/>
              </w:rPr>
              <w:t>Host the Application as a Server</w:t>
            </w:r>
          </w:p>
        </w:tc>
      </w:tr>
      <w:tr w:rsidR="00152FF8" w:rsidRPr="002C3B8A" w14:paraId="3452E254" w14:textId="77777777" w:rsidTr="00C56321">
        <w:tc>
          <w:tcPr>
            <w:tcW w:w="4507" w:type="dxa"/>
          </w:tcPr>
          <w:p w14:paraId="5DA82F5D" w14:textId="20DCC3D2" w:rsidR="00152FF8" w:rsidRPr="002C3B8A" w:rsidRDefault="00152FF8" w:rsidP="002C3B8A">
            <w:pPr>
              <w:jc w:val="both"/>
              <w:rPr>
                <w:rFonts w:cstheme="minorHAnsi"/>
                <w:lang w:val="en-GB"/>
              </w:rPr>
            </w:pPr>
            <w:r w:rsidRPr="002C3B8A">
              <w:rPr>
                <w:rFonts w:cstheme="minorHAnsi"/>
                <w:lang w:val="en-GB"/>
              </w:rPr>
              <w:t>Spring Boot</w:t>
            </w:r>
          </w:p>
        </w:tc>
        <w:tc>
          <w:tcPr>
            <w:tcW w:w="4509" w:type="dxa"/>
          </w:tcPr>
          <w:p w14:paraId="182DE911" w14:textId="3674E232" w:rsidR="00152FF8" w:rsidRPr="002C3B8A" w:rsidRDefault="00152FF8" w:rsidP="002C3B8A">
            <w:pPr>
              <w:jc w:val="both"/>
              <w:rPr>
                <w:rFonts w:cstheme="minorHAnsi"/>
                <w:lang w:val="en-GB"/>
              </w:rPr>
            </w:pPr>
            <w:r w:rsidRPr="002C3B8A">
              <w:rPr>
                <w:rFonts w:cstheme="minorHAnsi"/>
                <w:lang w:val="en-GB"/>
              </w:rPr>
              <w:t>Frame Work – Create Database</w:t>
            </w:r>
          </w:p>
        </w:tc>
      </w:tr>
      <w:tr w:rsidR="00AA40B9" w:rsidRPr="002C3B8A" w14:paraId="74087624" w14:textId="77777777" w:rsidTr="00C56321">
        <w:tc>
          <w:tcPr>
            <w:tcW w:w="4507" w:type="dxa"/>
          </w:tcPr>
          <w:p w14:paraId="25DE2871" w14:textId="77777777" w:rsidR="00AA40B9" w:rsidRPr="002C3B8A" w:rsidRDefault="00AA40B9" w:rsidP="002C3B8A">
            <w:pPr>
              <w:jc w:val="both"/>
              <w:rPr>
                <w:rFonts w:cstheme="minorHAnsi"/>
                <w:lang w:val="en-GB"/>
              </w:rPr>
            </w:pPr>
            <w:r w:rsidRPr="002C3B8A">
              <w:rPr>
                <w:rFonts w:cstheme="minorHAnsi"/>
                <w:lang w:val="en-GB"/>
              </w:rPr>
              <w:t>Google Chrome</w:t>
            </w:r>
          </w:p>
        </w:tc>
        <w:tc>
          <w:tcPr>
            <w:tcW w:w="4509" w:type="dxa"/>
          </w:tcPr>
          <w:p w14:paraId="56C238C3" w14:textId="57CCBBC6" w:rsidR="00AA40B9" w:rsidRPr="002C3B8A" w:rsidRDefault="00AA40B9" w:rsidP="002C3B8A">
            <w:pPr>
              <w:jc w:val="both"/>
              <w:rPr>
                <w:rFonts w:cstheme="minorHAnsi"/>
                <w:lang w:val="en-GB"/>
              </w:rPr>
            </w:pPr>
            <w:r w:rsidRPr="002C3B8A">
              <w:rPr>
                <w:rFonts w:cstheme="minorHAnsi"/>
                <w:lang w:val="en-GB"/>
              </w:rPr>
              <w:t xml:space="preserve">Handling </w:t>
            </w:r>
            <w:r w:rsidR="006F0814" w:rsidRPr="002C3B8A">
              <w:rPr>
                <w:rFonts w:cstheme="minorHAnsi"/>
                <w:lang w:val="en-GB"/>
              </w:rPr>
              <w:t>Database (</w:t>
            </w:r>
            <w:r w:rsidR="00004FA7" w:rsidRPr="002C3B8A">
              <w:rPr>
                <w:rFonts w:cstheme="minorHAnsi"/>
                <w:lang w:val="en-GB"/>
              </w:rPr>
              <w:t>PhpMyAdmin</w:t>
            </w:r>
            <w:r w:rsidR="006F0814" w:rsidRPr="002C3B8A">
              <w:rPr>
                <w:rFonts w:cstheme="minorHAnsi"/>
                <w:lang w:val="en-GB"/>
              </w:rPr>
              <w:t>)</w:t>
            </w:r>
          </w:p>
        </w:tc>
      </w:tr>
      <w:tr w:rsidR="00004FA7" w:rsidRPr="002C3B8A" w14:paraId="3B3583F0" w14:textId="77777777" w:rsidTr="00C56321">
        <w:tc>
          <w:tcPr>
            <w:tcW w:w="4507" w:type="dxa"/>
          </w:tcPr>
          <w:p w14:paraId="76FDC680" w14:textId="64E036E5" w:rsidR="00004FA7" w:rsidRPr="002C3B8A" w:rsidRDefault="00004FA7" w:rsidP="002C3B8A">
            <w:pPr>
              <w:jc w:val="both"/>
              <w:rPr>
                <w:rFonts w:cstheme="minorHAnsi"/>
                <w:lang w:val="en-GB"/>
              </w:rPr>
            </w:pPr>
            <w:r w:rsidRPr="002C3B8A">
              <w:rPr>
                <w:rFonts w:cstheme="minorHAnsi"/>
                <w:lang w:val="en-GB"/>
              </w:rPr>
              <w:t>Adobe XD</w:t>
            </w:r>
          </w:p>
        </w:tc>
        <w:tc>
          <w:tcPr>
            <w:tcW w:w="4509" w:type="dxa"/>
          </w:tcPr>
          <w:p w14:paraId="00B502B5" w14:textId="4B0E7DC4" w:rsidR="00004FA7" w:rsidRPr="002C3B8A" w:rsidRDefault="00004FA7" w:rsidP="002C3B8A">
            <w:pPr>
              <w:jc w:val="both"/>
              <w:rPr>
                <w:rFonts w:cstheme="minorHAnsi"/>
                <w:lang w:val="en-GB"/>
              </w:rPr>
            </w:pPr>
            <w:r w:rsidRPr="002C3B8A">
              <w:rPr>
                <w:rFonts w:cstheme="minorHAnsi"/>
                <w:lang w:val="en-GB"/>
              </w:rPr>
              <w:t>Design Wireframes &amp; Prototypes</w:t>
            </w:r>
          </w:p>
        </w:tc>
      </w:tr>
      <w:tr w:rsidR="00AA40B9" w:rsidRPr="002C3B8A" w14:paraId="3BB80FE5" w14:textId="77777777" w:rsidTr="00C56321">
        <w:tc>
          <w:tcPr>
            <w:tcW w:w="4507" w:type="dxa"/>
          </w:tcPr>
          <w:p w14:paraId="03A9331A" w14:textId="77777777" w:rsidR="00AA40B9" w:rsidRPr="002C3B8A" w:rsidRDefault="00AA40B9" w:rsidP="002C3B8A">
            <w:pPr>
              <w:jc w:val="both"/>
              <w:rPr>
                <w:rFonts w:cstheme="minorHAnsi"/>
                <w:lang w:val="en-GB"/>
              </w:rPr>
            </w:pPr>
            <w:r w:rsidRPr="002C3B8A">
              <w:rPr>
                <w:rFonts w:cstheme="minorHAnsi"/>
                <w:lang w:val="en-GB"/>
              </w:rPr>
              <w:t xml:space="preserve">Draw.io </w:t>
            </w:r>
          </w:p>
        </w:tc>
        <w:tc>
          <w:tcPr>
            <w:tcW w:w="4509" w:type="dxa"/>
          </w:tcPr>
          <w:p w14:paraId="0D1A0ED7" w14:textId="69635CAB" w:rsidR="00AA40B9" w:rsidRPr="002C3B8A" w:rsidRDefault="006F0814" w:rsidP="002C3B8A">
            <w:pPr>
              <w:jc w:val="both"/>
              <w:rPr>
                <w:rFonts w:cstheme="minorHAnsi"/>
                <w:lang w:val="en-GB"/>
              </w:rPr>
            </w:pPr>
            <w:r w:rsidRPr="002C3B8A">
              <w:rPr>
                <w:rFonts w:cstheme="minorHAnsi"/>
                <w:lang w:val="en-GB"/>
              </w:rPr>
              <w:t xml:space="preserve">Create </w:t>
            </w:r>
            <w:r w:rsidR="00AA40B9" w:rsidRPr="002C3B8A">
              <w:rPr>
                <w:rFonts w:cstheme="minorHAnsi"/>
                <w:lang w:val="en-GB"/>
              </w:rPr>
              <w:t>Context Diagram</w:t>
            </w:r>
            <w:r w:rsidR="00004FA7" w:rsidRPr="002C3B8A">
              <w:rPr>
                <w:rFonts w:cstheme="minorHAnsi"/>
                <w:lang w:val="en-GB"/>
              </w:rPr>
              <w:t>s</w:t>
            </w:r>
            <w:r w:rsidR="00AA40B9" w:rsidRPr="002C3B8A">
              <w:rPr>
                <w:rFonts w:cstheme="minorHAnsi"/>
                <w:lang w:val="en-GB"/>
              </w:rPr>
              <w:t xml:space="preserve"> </w:t>
            </w:r>
            <w:r w:rsidR="00004FA7" w:rsidRPr="002C3B8A">
              <w:rPr>
                <w:rFonts w:cstheme="minorHAnsi"/>
                <w:lang w:val="en-GB"/>
              </w:rPr>
              <w:t>&amp;</w:t>
            </w:r>
            <w:r w:rsidR="00AA40B9" w:rsidRPr="002C3B8A">
              <w:rPr>
                <w:rFonts w:cstheme="minorHAnsi"/>
                <w:lang w:val="en-GB"/>
              </w:rPr>
              <w:t xml:space="preserve"> Data Flow Diagram</w:t>
            </w:r>
            <w:r w:rsidR="00004FA7" w:rsidRPr="002C3B8A">
              <w:rPr>
                <w:rFonts w:cstheme="minorHAnsi"/>
                <w:lang w:val="en-GB"/>
              </w:rPr>
              <w:t>s</w:t>
            </w:r>
          </w:p>
        </w:tc>
      </w:tr>
      <w:tr w:rsidR="00AA40B9" w:rsidRPr="002C3B8A" w14:paraId="01C0823E" w14:textId="77777777" w:rsidTr="00C56321">
        <w:tc>
          <w:tcPr>
            <w:tcW w:w="4507" w:type="dxa"/>
          </w:tcPr>
          <w:p w14:paraId="1F468A1A" w14:textId="193CDC44" w:rsidR="00AA40B9" w:rsidRPr="002C3B8A" w:rsidRDefault="00AA40B9" w:rsidP="002C3B8A">
            <w:pPr>
              <w:jc w:val="both"/>
              <w:rPr>
                <w:rFonts w:cstheme="minorHAnsi"/>
                <w:lang w:val="en-GB"/>
              </w:rPr>
            </w:pPr>
            <w:r w:rsidRPr="002C3B8A">
              <w:rPr>
                <w:rFonts w:cstheme="minorHAnsi"/>
                <w:lang w:val="en-GB"/>
              </w:rPr>
              <w:t>Microsoft Office Word 20</w:t>
            </w:r>
            <w:r w:rsidR="006F0814" w:rsidRPr="002C3B8A">
              <w:rPr>
                <w:rFonts w:cstheme="minorHAnsi"/>
                <w:lang w:val="en-GB"/>
              </w:rPr>
              <w:t>21</w:t>
            </w:r>
          </w:p>
        </w:tc>
        <w:tc>
          <w:tcPr>
            <w:tcW w:w="4509" w:type="dxa"/>
          </w:tcPr>
          <w:p w14:paraId="702CCCFA" w14:textId="0F4440D4" w:rsidR="00AA40B9" w:rsidRPr="002C3B8A" w:rsidRDefault="00AA40B9" w:rsidP="002C3B8A">
            <w:pPr>
              <w:jc w:val="both"/>
              <w:rPr>
                <w:rFonts w:cstheme="minorHAnsi"/>
                <w:lang w:val="en-GB"/>
              </w:rPr>
            </w:pPr>
            <w:r w:rsidRPr="002C3B8A">
              <w:rPr>
                <w:rFonts w:cstheme="minorHAnsi"/>
                <w:lang w:val="en-GB"/>
              </w:rPr>
              <w:t xml:space="preserve">Prepare </w:t>
            </w:r>
            <w:r w:rsidR="00C56321" w:rsidRPr="002C3B8A">
              <w:rPr>
                <w:rFonts w:cstheme="minorHAnsi"/>
                <w:lang w:val="en-GB"/>
              </w:rPr>
              <w:t>D</w:t>
            </w:r>
            <w:r w:rsidRPr="002C3B8A">
              <w:rPr>
                <w:rFonts w:cstheme="minorHAnsi"/>
                <w:lang w:val="en-GB"/>
              </w:rPr>
              <w:t xml:space="preserve">ocumentation </w:t>
            </w:r>
            <w:r w:rsidR="00C56321" w:rsidRPr="002C3B8A">
              <w:rPr>
                <w:rFonts w:cstheme="minorHAnsi"/>
                <w:lang w:val="en-GB"/>
              </w:rPr>
              <w:t>R</w:t>
            </w:r>
            <w:r w:rsidRPr="002C3B8A">
              <w:rPr>
                <w:rFonts w:cstheme="minorHAnsi"/>
                <w:lang w:val="en-GB"/>
              </w:rPr>
              <w:t>eport</w:t>
            </w:r>
          </w:p>
        </w:tc>
      </w:tr>
    </w:tbl>
    <w:p w14:paraId="51513BE5" w14:textId="77777777" w:rsidR="00AA40B9" w:rsidRPr="002C3B8A" w:rsidRDefault="00AA40B9" w:rsidP="002C3B8A">
      <w:pPr>
        <w:jc w:val="both"/>
        <w:rPr>
          <w:rFonts w:cstheme="minorHAnsi"/>
          <w:lang w:val="en-GB"/>
        </w:rPr>
      </w:pPr>
    </w:p>
    <w:p w14:paraId="3473A2F3" w14:textId="77777777" w:rsidR="00AA40B9" w:rsidRPr="002C3B8A" w:rsidRDefault="00AA40B9" w:rsidP="002C3B8A">
      <w:pPr>
        <w:jc w:val="both"/>
        <w:rPr>
          <w:rFonts w:cstheme="minorHAnsi"/>
          <w:lang w:val="en-GB"/>
        </w:rPr>
      </w:pPr>
    </w:p>
    <w:p w14:paraId="533F1E31" w14:textId="27BA2E5A" w:rsidR="00AA40B9" w:rsidRPr="002C3B8A" w:rsidRDefault="00AA40B9" w:rsidP="002C3B8A">
      <w:pPr>
        <w:jc w:val="both"/>
        <w:rPr>
          <w:rFonts w:cstheme="minorHAnsi"/>
          <w:b/>
          <w:bCs/>
          <w:lang w:val="en-GB"/>
        </w:rPr>
      </w:pPr>
      <w:bookmarkStart w:id="25" w:name="_Toc67278197"/>
      <w:r w:rsidRPr="002C3B8A">
        <w:rPr>
          <w:rFonts w:cstheme="minorHAnsi"/>
          <w:b/>
          <w:bCs/>
          <w:lang w:val="en-GB"/>
        </w:rPr>
        <w:t>Hardware Requirement</w:t>
      </w:r>
      <w:bookmarkEnd w:id="25"/>
      <w:r w:rsidR="00004FA7" w:rsidRPr="002C3B8A">
        <w:rPr>
          <w:rFonts w:cstheme="minorHAnsi"/>
          <w:b/>
          <w:bCs/>
          <w:lang w:val="en-GB"/>
        </w:rPr>
        <w:t>s</w:t>
      </w:r>
    </w:p>
    <w:tbl>
      <w:tblPr>
        <w:tblStyle w:val="TableGrid"/>
        <w:tblW w:w="0" w:type="auto"/>
        <w:tblLook w:val="04A0" w:firstRow="1" w:lastRow="0" w:firstColumn="1" w:lastColumn="0" w:noHBand="0" w:noVBand="1"/>
      </w:tblPr>
      <w:tblGrid>
        <w:gridCol w:w="4508"/>
        <w:gridCol w:w="4508"/>
      </w:tblGrid>
      <w:tr w:rsidR="00AA40B9" w:rsidRPr="002C3B8A" w14:paraId="03F69265" w14:textId="77777777" w:rsidTr="00004FA7">
        <w:tc>
          <w:tcPr>
            <w:tcW w:w="4508" w:type="dxa"/>
          </w:tcPr>
          <w:p w14:paraId="37761671" w14:textId="77777777" w:rsidR="00AA40B9" w:rsidRPr="002C3B8A" w:rsidRDefault="00AA40B9" w:rsidP="002C3B8A">
            <w:pPr>
              <w:jc w:val="both"/>
              <w:rPr>
                <w:rFonts w:cstheme="minorHAnsi"/>
                <w:b/>
                <w:lang w:val="en-GB"/>
              </w:rPr>
            </w:pPr>
            <w:r w:rsidRPr="002C3B8A">
              <w:rPr>
                <w:rFonts w:cstheme="minorHAnsi"/>
                <w:b/>
                <w:lang w:val="en-GB"/>
              </w:rPr>
              <w:t>Hardware</w:t>
            </w:r>
          </w:p>
        </w:tc>
        <w:tc>
          <w:tcPr>
            <w:tcW w:w="4508" w:type="dxa"/>
          </w:tcPr>
          <w:p w14:paraId="4847C252" w14:textId="77777777" w:rsidR="00AA40B9" w:rsidRPr="002C3B8A" w:rsidRDefault="00AA40B9" w:rsidP="002C3B8A">
            <w:pPr>
              <w:jc w:val="both"/>
              <w:rPr>
                <w:rFonts w:cstheme="minorHAnsi"/>
                <w:b/>
                <w:lang w:val="en-GB"/>
              </w:rPr>
            </w:pPr>
            <w:r w:rsidRPr="002C3B8A">
              <w:rPr>
                <w:rFonts w:cstheme="minorHAnsi"/>
                <w:b/>
                <w:lang w:val="en-GB"/>
              </w:rPr>
              <w:t>Type</w:t>
            </w:r>
          </w:p>
        </w:tc>
      </w:tr>
      <w:tr w:rsidR="00AA40B9" w:rsidRPr="002C3B8A" w14:paraId="1E201955" w14:textId="77777777" w:rsidTr="00004FA7">
        <w:tc>
          <w:tcPr>
            <w:tcW w:w="4508" w:type="dxa"/>
          </w:tcPr>
          <w:p w14:paraId="255ACE90" w14:textId="17645D6D" w:rsidR="00AA40B9" w:rsidRPr="002C3B8A" w:rsidRDefault="00AA40B9" w:rsidP="002C3B8A">
            <w:pPr>
              <w:jc w:val="both"/>
              <w:rPr>
                <w:rFonts w:cstheme="minorHAnsi"/>
                <w:lang w:val="en-GB"/>
              </w:rPr>
            </w:pPr>
            <w:r w:rsidRPr="002C3B8A">
              <w:rPr>
                <w:rFonts w:cstheme="minorHAnsi"/>
                <w:lang w:val="en-GB"/>
              </w:rPr>
              <w:t>Laptop</w:t>
            </w:r>
            <w:r w:rsidR="00004FA7" w:rsidRPr="002C3B8A">
              <w:rPr>
                <w:rFonts w:cstheme="minorHAnsi"/>
                <w:lang w:val="en-GB"/>
              </w:rPr>
              <w:t>s</w:t>
            </w:r>
          </w:p>
        </w:tc>
        <w:tc>
          <w:tcPr>
            <w:tcW w:w="4508" w:type="dxa"/>
          </w:tcPr>
          <w:p w14:paraId="33CCAAB4" w14:textId="51BE6F8F" w:rsidR="006F0814" w:rsidRPr="002C3B8A" w:rsidRDefault="00004FA7" w:rsidP="002C3B8A">
            <w:pPr>
              <w:jc w:val="both"/>
              <w:rPr>
                <w:rFonts w:cstheme="minorHAnsi"/>
                <w:lang w:val="en-GB"/>
              </w:rPr>
            </w:pPr>
            <w:r w:rsidRPr="002C3B8A">
              <w:rPr>
                <w:rFonts w:cstheme="minorHAnsi"/>
                <w:lang w:val="en-GB"/>
              </w:rPr>
              <w:t>Operating System:</w:t>
            </w:r>
            <w:r w:rsidR="00AA40B9" w:rsidRPr="002C3B8A">
              <w:rPr>
                <w:rFonts w:cstheme="minorHAnsi"/>
                <w:lang w:val="en-GB"/>
              </w:rPr>
              <w:t xml:space="preserve"> Windows 1</w:t>
            </w:r>
            <w:r w:rsidR="006F0814" w:rsidRPr="002C3B8A">
              <w:rPr>
                <w:rFonts w:cstheme="minorHAnsi"/>
                <w:lang w:val="en-GB"/>
              </w:rPr>
              <w:t>1</w:t>
            </w:r>
            <w:r w:rsidR="00AA40B9" w:rsidRPr="002C3B8A">
              <w:rPr>
                <w:rFonts w:cstheme="minorHAnsi"/>
                <w:lang w:val="en-GB"/>
              </w:rPr>
              <w:t xml:space="preserve"> </w:t>
            </w:r>
            <w:r w:rsidRPr="002C3B8A">
              <w:rPr>
                <w:rFonts w:cstheme="minorHAnsi"/>
                <w:lang w:val="en-GB"/>
              </w:rPr>
              <w:t>Home</w:t>
            </w:r>
          </w:p>
          <w:p w14:paraId="3D42F16F" w14:textId="46B67634" w:rsidR="006F0814" w:rsidRPr="002C3B8A" w:rsidRDefault="00004FA7" w:rsidP="002C3B8A">
            <w:pPr>
              <w:jc w:val="both"/>
              <w:rPr>
                <w:rFonts w:cstheme="minorHAnsi"/>
                <w:lang w:val="en-GB"/>
              </w:rPr>
            </w:pPr>
            <w:r w:rsidRPr="002C3B8A">
              <w:rPr>
                <w:rFonts w:cstheme="minorHAnsi"/>
                <w:lang w:val="en-GB"/>
              </w:rPr>
              <w:t>Processor:</w:t>
            </w:r>
            <w:r w:rsidR="00AA40B9" w:rsidRPr="002C3B8A">
              <w:rPr>
                <w:rFonts w:cstheme="minorHAnsi"/>
                <w:lang w:val="en-GB"/>
              </w:rPr>
              <w:t xml:space="preserve"> Intel(R) </w:t>
            </w:r>
            <w:r w:rsidRPr="002C3B8A">
              <w:rPr>
                <w:rFonts w:cstheme="minorHAnsi"/>
                <w:lang w:val="en-GB"/>
              </w:rPr>
              <w:t>Core (</w:t>
            </w:r>
            <w:r w:rsidR="00AA40B9" w:rsidRPr="002C3B8A">
              <w:rPr>
                <w:rFonts w:cstheme="minorHAnsi"/>
                <w:lang w:val="en-GB"/>
              </w:rPr>
              <w:t>TM) i</w:t>
            </w:r>
            <w:r w:rsidRPr="002C3B8A">
              <w:rPr>
                <w:rFonts w:cstheme="minorHAnsi"/>
                <w:lang w:val="en-GB"/>
              </w:rPr>
              <w:t>3</w:t>
            </w:r>
            <w:r w:rsidR="00AA40B9" w:rsidRPr="002C3B8A">
              <w:rPr>
                <w:rFonts w:cstheme="minorHAnsi"/>
                <w:lang w:val="en-GB"/>
              </w:rPr>
              <w:t xml:space="preserve">-7500U </w:t>
            </w:r>
          </w:p>
          <w:p w14:paraId="274BFD59" w14:textId="1D484BDF" w:rsidR="006F0814" w:rsidRPr="002C3B8A" w:rsidRDefault="00AA40B9" w:rsidP="002C3B8A">
            <w:pPr>
              <w:jc w:val="both"/>
              <w:rPr>
                <w:rFonts w:cstheme="minorHAnsi"/>
                <w:lang w:val="en-GB"/>
              </w:rPr>
            </w:pPr>
            <w:r w:rsidRPr="002C3B8A">
              <w:rPr>
                <w:rFonts w:cstheme="minorHAnsi"/>
                <w:lang w:val="en-GB"/>
              </w:rPr>
              <w:t>Installed memory (RAM</w:t>
            </w:r>
            <w:r w:rsidR="00004FA7" w:rsidRPr="002C3B8A">
              <w:rPr>
                <w:rFonts w:cstheme="minorHAnsi"/>
                <w:lang w:val="en-GB"/>
              </w:rPr>
              <w:t>):</w:t>
            </w:r>
            <w:r w:rsidRPr="002C3B8A">
              <w:rPr>
                <w:rFonts w:cstheme="minorHAnsi"/>
                <w:lang w:val="en-GB"/>
              </w:rPr>
              <w:t xml:space="preserve"> 8.00GB </w:t>
            </w:r>
          </w:p>
          <w:p w14:paraId="27B321B0" w14:textId="5F534B34" w:rsidR="00AA40B9" w:rsidRPr="002C3B8A" w:rsidRDefault="00AA40B9" w:rsidP="002C3B8A">
            <w:pPr>
              <w:jc w:val="both"/>
              <w:rPr>
                <w:rFonts w:cstheme="minorHAnsi"/>
                <w:lang w:val="en-GB"/>
              </w:rPr>
            </w:pPr>
            <w:r w:rsidRPr="002C3B8A">
              <w:rPr>
                <w:rFonts w:cstheme="minorHAnsi"/>
                <w:lang w:val="en-GB"/>
              </w:rPr>
              <w:t xml:space="preserve">System </w:t>
            </w:r>
            <w:r w:rsidR="00004FA7" w:rsidRPr="002C3B8A">
              <w:rPr>
                <w:rFonts w:cstheme="minorHAnsi"/>
                <w:lang w:val="en-GB"/>
              </w:rPr>
              <w:t>Type:</w:t>
            </w:r>
            <w:r w:rsidRPr="002C3B8A">
              <w:rPr>
                <w:rFonts w:cstheme="minorHAnsi"/>
                <w:lang w:val="en-GB"/>
              </w:rPr>
              <w:t xml:space="preserve"> 64-bit Operating System</w:t>
            </w:r>
          </w:p>
        </w:tc>
      </w:tr>
    </w:tbl>
    <w:p w14:paraId="1BF4363F" w14:textId="77777777" w:rsidR="00837423" w:rsidRPr="002C3B8A" w:rsidRDefault="00837423" w:rsidP="002C3B8A">
      <w:pPr>
        <w:jc w:val="both"/>
        <w:rPr>
          <w:rFonts w:cstheme="minorHAnsi"/>
          <w:lang w:val="en-GB"/>
        </w:rPr>
      </w:pPr>
    </w:p>
    <w:p w14:paraId="02D1C25E" w14:textId="77777777" w:rsidR="00837423" w:rsidRPr="002C3B8A" w:rsidRDefault="00837423" w:rsidP="002C3B8A">
      <w:pPr>
        <w:jc w:val="both"/>
        <w:rPr>
          <w:rFonts w:cstheme="minorHAnsi"/>
          <w:b/>
          <w:bCs/>
        </w:rPr>
      </w:pPr>
    </w:p>
    <w:p w14:paraId="441A3B75" w14:textId="77777777" w:rsidR="00837423" w:rsidRPr="002C3B8A" w:rsidRDefault="00837423" w:rsidP="002C3B8A">
      <w:pPr>
        <w:jc w:val="both"/>
        <w:rPr>
          <w:rFonts w:cstheme="minorHAnsi"/>
          <w:b/>
          <w:bCs/>
        </w:rPr>
        <w:sectPr w:rsidR="00837423" w:rsidRPr="002C3B8A" w:rsidSect="00837423">
          <w:type w:val="continuous"/>
          <w:pgSz w:w="11906" w:h="16838" w:code="9"/>
          <w:pgMar w:top="1440" w:right="1440" w:bottom="1440" w:left="1440" w:header="720" w:footer="720" w:gutter="0"/>
          <w:pgBorders w:offsetFrom="page">
            <w:top w:val="thinThickThinMediumGap" w:sz="24" w:space="24" w:color="262626" w:themeColor="text1" w:themeTint="D9"/>
            <w:left w:val="thinThickThinMediumGap" w:sz="24" w:space="24" w:color="262626" w:themeColor="text1" w:themeTint="D9"/>
            <w:bottom w:val="thinThickThinMediumGap" w:sz="24" w:space="24" w:color="262626" w:themeColor="text1" w:themeTint="D9"/>
            <w:right w:val="thinThickThinMediumGap" w:sz="24" w:space="24" w:color="262626" w:themeColor="text1" w:themeTint="D9"/>
          </w:pgBorders>
          <w:cols w:space="720"/>
          <w:docGrid w:linePitch="299"/>
        </w:sectPr>
      </w:pPr>
    </w:p>
    <w:p w14:paraId="3D67D0E5" w14:textId="77777777" w:rsidR="00837423" w:rsidRPr="002C3B8A" w:rsidRDefault="00837423" w:rsidP="002C3B8A">
      <w:pPr>
        <w:jc w:val="both"/>
        <w:rPr>
          <w:rFonts w:cstheme="minorHAnsi"/>
          <w:b/>
          <w:bCs/>
        </w:rPr>
      </w:pPr>
      <w:r w:rsidRPr="002C3B8A">
        <w:rPr>
          <w:rFonts w:cstheme="minorHAnsi"/>
          <w:b/>
          <w:bCs/>
        </w:rPr>
        <w:t>Users of the System</w:t>
      </w:r>
    </w:p>
    <w:p w14:paraId="52C5C66B" w14:textId="77777777" w:rsidR="00837423" w:rsidRPr="002C3B8A" w:rsidRDefault="00837423" w:rsidP="002C3B8A">
      <w:pPr>
        <w:jc w:val="both"/>
        <w:rPr>
          <w:rFonts w:cstheme="minorHAnsi"/>
        </w:rPr>
      </w:pPr>
      <w:r w:rsidRPr="002C3B8A">
        <w:rPr>
          <w:rFonts w:cstheme="minorHAnsi"/>
        </w:rPr>
        <w:t>•Students</w:t>
      </w:r>
    </w:p>
    <w:p w14:paraId="0859DFED" w14:textId="77777777" w:rsidR="00837423" w:rsidRPr="002C3B8A" w:rsidRDefault="00837423" w:rsidP="002C3B8A">
      <w:pPr>
        <w:jc w:val="both"/>
        <w:rPr>
          <w:rFonts w:cstheme="minorHAnsi"/>
        </w:rPr>
      </w:pPr>
      <w:r w:rsidRPr="002C3B8A">
        <w:rPr>
          <w:rFonts w:cstheme="minorHAnsi"/>
        </w:rPr>
        <w:t>•Students’ Union Members</w:t>
      </w:r>
    </w:p>
    <w:p w14:paraId="7AF02D88" w14:textId="77777777" w:rsidR="00837423" w:rsidRPr="002C3B8A" w:rsidRDefault="00837423" w:rsidP="002C3B8A">
      <w:pPr>
        <w:jc w:val="both"/>
        <w:rPr>
          <w:rFonts w:cstheme="minorHAnsi"/>
        </w:rPr>
      </w:pPr>
      <w:r w:rsidRPr="002C3B8A">
        <w:rPr>
          <w:rFonts w:cstheme="minorHAnsi"/>
        </w:rPr>
        <w:t>•Student Representatives</w:t>
      </w:r>
    </w:p>
    <w:p w14:paraId="6B0FC193" w14:textId="77777777" w:rsidR="00837423" w:rsidRPr="002C3B8A" w:rsidRDefault="00837423" w:rsidP="002C3B8A">
      <w:pPr>
        <w:jc w:val="both"/>
        <w:rPr>
          <w:rFonts w:cstheme="minorHAnsi"/>
          <w:b/>
          <w:bCs/>
        </w:rPr>
      </w:pPr>
      <w:r w:rsidRPr="002C3B8A">
        <w:rPr>
          <w:rFonts w:cstheme="minorHAnsi"/>
          <w:b/>
          <w:bCs/>
        </w:rPr>
        <w:t>Admin Side of the System</w:t>
      </w:r>
    </w:p>
    <w:p w14:paraId="56821851" w14:textId="77777777" w:rsidR="00837423" w:rsidRPr="002C3B8A" w:rsidRDefault="00837423" w:rsidP="002C3B8A">
      <w:pPr>
        <w:jc w:val="both"/>
        <w:rPr>
          <w:rFonts w:cstheme="minorHAnsi"/>
        </w:rPr>
      </w:pPr>
      <w:r w:rsidRPr="002C3B8A">
        <w:rPr>
          <w:rFonts w:cstheme="minorHAnsi"/>
        </w:rPr>
        <w:t>•Complaints management team</w:t>
      </w:r>
    </w:p>
    <w:p w14:paraId="57EBB543" w14:textId="77777777" w:rsidR="00837423" w:rsidRPr="002C3B8A" w:rsidRDefault="00837423" w:rsidP="002C3B8A">
      <w:pPr>
        <w:jc w:val="both"/>
        <w:rPr>
          <w:rFonts w:cstheme="minorHAnsi"/>
        </w:rPr>
      </w:pPr>
      <w:r w:rsidRPr="002C3B8A">
        <w:rPr>
          <w:rFonts w:cstheme="minorHAnsi"/>
        </w:rPr>
        <w:t xml:space="preserve">•Operator </w:t>
      </w:r>
    </w:p>
    <w:p w14:paraId="0895C361" w14:textId="77777777" w:rsidR="00837423" w:rsidRPr="002C3B8A" w:rsidRDefault="00837423" w:rsidP="002C3B8A">
      <w:pPr>
        <w:jc w:val="both"/>
        <w:rPr>
          <w:rFonts w:cstheme="minorHAnsi"/>
        </w:rPr>
      </w:pPr>
      <w:r w:rsidRPr="002C3B8A">
        <w:rPr>
          <w:rFonts w:cstheme="minorHAnsi"/>
        </w:rPr>
        <w:t>•Database Admin</w:t>
      </w:r>
    </w:p>
    <w:p w14:paraId="74751343" w14:textId="77777777" w:rsidR="00837423" w:rsidRPr="002C3B8A" w:rsidRDefault="00837423" w:rsidP="002C3B8A">
      <w:pPr>
        <w:jc w:val="both"/>
        <w:rPr>
          <w:rFonts w:cstheme="minorHAnsi"/>
        </w:rPr>
        <w:sectPr w:rsidR="00837423" w:rsidRPr="002C3B8A" w:rsidSect="00BA5F01">
          <w:type w:val="continuous"/>
          <w:pgSz w:w="11906" w:h="16838" w:code="9"/>
          <w:pgMar w:top="1440" w:right="1440" w:bottom="1440" w:left="1440" w:header="720" w:footer="720" w:gutter="0"/>
          <w:pgBorders w:offsetFrom="page">
            <w:top w:val="thinThickThinMediumGap" w:sz="24" w:space="24" w:color="262626" w:themeColor="text1" w:themeTint="D9"/>
            <w:left w:val="thinThickThinMediumGap" w:sz="24" w:space="24" w:color="262626" w:themeColor="text1" w:themeTint="D9"/>
            <w:bottom w:val="thinThickThinMediumGap" w:sz="24" w:space="24" w:color="262626" w:themeColor="text1" w:themeTint="D9"/>
            <w:right w:val="thinThickThinMediumGap" w:sz="24" w:space="24" w:color="262626" w:themeColor="text1" w:themeTint="D9"/>
          </w:pgBorders>
          <w:cols w:num="2" w:space="720"/>
          <w:docGrid w:linePitch="299"/>
        </w:sectPr>
      </w:pPr>
    </w:p>
    <w:p w14:paraId="4A70E5EE" w14:textId="77777777" w:rsidR="00837423" w:rsidRPr="002C3B8A" w:rsidRDefault="00837423" w:rsidP="002C3B8A">
      <w:pPr>
        <w:jc w:val="both"/>
        <w:rPr>
          <w:rFonts w:cstheme="minorHAnsi"/>
        </w:rPr>
      </w:pPr>
      <w:r w:rsidRPr="002C3B8A">
        <w:rPr>
          <w:rFonts w:cstheme="minorHAnsi"/>
        </w:rPr>
        <w:t>•Student Counselor</w:t>
      </w:r>
    </w:p>
    <w:p w14:paraId="1B8CCA83" w14:textId="2C92EF54" w:rsidR="00AA40B9" w:rsidRPr="002C3B8A" w:rsidRDefault="00AA40B9" w:rsidP="002C3B8A">
      <w:pPr>
        <w:jc w:val="both"/>
        <w:rPr>
          <w:rFonts w:cstheme="minorHAnsi"/>
          <w:lang w:val="en-GB"/>
        </w:rPr>
      </w:pPr>
      <w:r w:rsidRPr="002C3B8A">
        <w:rPr>
          <w:rFonts w:cstheme="minorHAnsi"/>
          <w:lang w:val="en-GB"/>
        </w:rPr>
        <w:br w:type="page"/>
      </w:r>
    </w:p>
    <w:p w14:paraId="23CA0BE1" w14:textId="5F216168" w:rsidR="00B56FD7" w:rsidRDefault="00B56FD7" w:rsidP="00B717F7">
      <w:pPr>
        <w:pStyle w:val="Heading1"/>
        <w:jc w:val="center"/>
        <w:rPr>
          <w:b/>
          <w:bCs/>
          <w:color w:val="000000" w:themeColor="text1"/>
          <w:sz w:val="56"/>
          <w:szCs w:val="56"/>
        </w:rPr>
      </w:pPr>
      <w:bookmarkStart w:id="26" w:name="_METHODOLOGY"/>
      <w:bookmarkEnd w:id="26"/>
      <w:r w:rsidRPr="00B56FD7">
        <w:rPr>
          <w:b/>
          <w:bCs/>
          <w:color w:val="000000" w:themeColor="text1"/>
          <w:sz w:val="56"/>
          <w:szCs w:val="56"/>
        </w:rPr>
        <w:lastRenderedPageBreak/>
        <w:t>METHODOLOGY</w:t>
      </w:r>
    </w:p>
    <w:p w14:paraId="1EA2AC2C" w14:textId="77777777" w:rsidR="00967CB0" w:rsidRPr="00967CB0" w:rsidRDefault="00967CB0" w:rsidP="00967CB0"/>
    <w:p w14:paraId="77565113" w14:textId="77777777" w:rsidR="00181E7E" w:rsidRPr="00181E7E" w:rsidRDefault="00181E7E" w:rsidP="00780DDE">
      <w:pPr>
        <w:jc w:val="both"/>
        <w:rPr>
          <w:b/>
          <w:bCs/>
        </w:rPr>
      </w:pPr>
      <w:r w:rsidRPr="00181E7E">
        <w:rPr>
          <w:b/>
          <w:bCs/>
        </w:rPr>
        <w:t xml:space="preserve">Introduction </w:t>
      </w:r>
    </w:p>
    <w:p w14:paraId="4CF9FD5F" w14:textId="5C05BED3" w:rsidR="00967CB0" w:rsidRDefault="00181E7E" w:rsidP="00780DDE">
      <w:pPr>
        <w:jc w:val="both"/>
      </w:pPr>
      <w:r>
        <w:t>The methodology is the set of the complete guideline that includes the models of tools to carry out activities in the Software Development Life Cycle (SDLC). SDLC splits the work into phases of activity for better planning and management of the system development.</w:t>
      </w:r>
    </w:p>
    <w:p w14:paraId="6376889B" w14:textId="556387FC" w:rsidR="002C3B8A" w:rsidRDefault="002C3B8A" w:rsidP="00780DDE">
      <w:pPr>
        <w:jc w:val="both"/>
      </w:pPr>
    </w:p>
    <w:p w14:paraId="6664BB0B" w14:textId="77777777" w:rsidR="002C3B8A" w:rsidRPr="00181E7E" w:rsidRDefault="002C3B8A" w:rsidP="00780DDE">
      <w:pPr>
        <w:jc w:val="both"/>
      </w:pPr>
    </w:p>
    <w:p w14:paraId="06B464CC" w14:textId="77777777" w:rsidR="00967CB0" w:rsidRPr="00967CB0" w:rsidRDefault="00967CB0" w:rsidP="00780DDE">
      <w:pPr>
        <w:jc w:val="both"/>
        <w:rPr>
          <w:b/>
          <w:bCs/>
        </w:rPr>
      </w:pPr>
      <w:r w:rsidRPr="00967CB0">
        <w:rPr>
          <w:b/>
          <w:bCs/>
        </w:rPr>
        <w:t>Spiral Model</w:t>
      </w:r>
    </w:p>
    <w:p w14:paraId="2FFEDAEC" w14:textId="41FF33EB" w:rsidR="00967CB0" w:rsidRPr="002C36D2" w:rsidRDefault="00967CB0" w:rsidP="00780DDE">
      <w:pPr>
        <w:jc w:val="both"/>
      </w:pPr>
      <w:r>
        <w:t xml:space="preserve">The methodology that will be used in U-Care is Spiral Model. Spiral model is a combination of sequential and prototype model. There are specific activities that are done in one iteration which is spiral where the output is the small prototype of the large software. Thus, the same activities are repeated for all the spirals until the whole software is built. There are six phases involved in the spiral model which is </w:t>
      </w:r>
      <w:r w:rsidR="002C36D2">
        <w:t>requirement Gathering</w:t>
      </w:r>
      <w:r>
        <w:t xml:space="preserve"> phase, planning phase, design </w:t>
      </w:r>
      <w:r w:rsidR="002C36D2">
        <w:t xml:space="preserve">&amp; </w:t>
      </w:r>
      <w:r>
        <w:t>implementation phase, testing phase, deployment and evaluation phase.</w:t>
      </w:r>
    </w:p>
    <w:p w14:paraId="29BB83A3" w14:textId="527E30E7" w:rsidR="002C3B8A" w:rsidRDefault="002C3B8A" w:rsidP="00780DDE">
      <w:pPr>
        <w:jc w:val="both"/>
        <w:rPr>
          <w:b/>
          <w:bCs/>
        </w:rPr>
      </w:pPr>
      <w:r>
        <w:rPr>
          <w:noProof/>
        </w:rPr>
        <mc:AlternateContent>
          <mc:Choice Requires="wps">
            <w:drawing>
              <wp:anchor distT="0" distB="0" distL="114300" distR="114300" simplePos="0" relativeHeight="251671552" behindDoc="0" locked="0" layoutInCell="1" allowOverlap="1" wp14:anchorId="4E26EA14" wp14:editId="6C10A698">
                <wp:simplePos x="0" y="0"/>
                <wp:positionH relativeFrom="column">
                  <wp:posOffset>0</wp:posOffset>
                </wp:positionH>
                <wp:positionV relativeFrom="paragraph">
                  <wp:posOffset>2427605</wp:posOffset>
                </wp:positionV>
                <wp:extent cx="580961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809615" cy="635"/>
                        </a:xfrm>
                        <a:prstGeom prst="rect">
                          <a:avLst/>
                        </a:prstGeom>
                        <a:solidFill>
                          <a:prstClr val="white"/>
                        </a:solidFill>
                        <a:ln>
                          <a:noFill/>
                        </a:ln>
                      </wps:spPr>
                      <wps:txbx>
                        <w:txbxContent>
                          <w:p w14:paraId="7E45D247" w14:textId="67442D47" w:rsidR="002C3B8A" w:rsidRPr="002C3B8A" w:rsidRDefault="002C3B8A" w:rsidP="002C3B8A">
                            <w:pPr>
                              <w:pStyle w:val="Caption"/>
                              <w:jc w:val="center"/>
                              <w:rPr>
                                <w:rFonts w:cs="Times New Roman"/>
                                <w:b/>
                                <w:bCs/>
                                <w:i w:val="0"/>
                                <w:iCs w:val="0"/>
                                <w:noProof/>
                              </w:rPr>
                            </w:pPr>
                            <w:r w:rsidRPr="002C3B8A">
                              <w:rPr>
                                <w:b/>
                                <w:bCs/>
                                <w:i w:val="0"/>
                                <w:iCs w:val="0"/>
                              </w:rPr>
                              <w:t>Spiral Model (SDLC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26EA14" id="_x0000_t202" coordsize="21600,21600" o:spt="202" path="m,l,21600r21600,l21600,xe">
                <v:stroke joinstyle="miter"/>
                <v:path gradientshapeok="t" o:connecttype="rect"/>
              </v:shapetype>
              <v:shape id="Text Box 27" o:spid="_x0000_s1026" type="#_x0000_t202" style="position:absolute;left:0;text-align:left;margin-left:0;margin-top:191.15pt;width:457.4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" stroked="f">
                <v:textbox style="mso-fit-shape-to-text:t" inset="0,0,0,0">
                  <w:txbxContent>
                    <w:p w14:paraId="7E45D247" w14:textId="67442D47" w:rsidR="002C3B8A" w:rsidRPr="002C3B8A" w:rsidRDefault="002C3B8A" w:rsidP="002C3B8A">
                      <w:pPr>
                        <w:pStyle w:val="Caption"/>
                        <w:jc w:val="center"/>
                        <w:rPr>
                          <w:rFonts w:cs="Times New Roman"/>
                          <w:b/>
                          <w:bCs/>
                          <w:i w:val="0"/>
                          <w:iCs w:val="0"/>
                          <w:noProof/>
                        </w:rPr>
                      </w:pPr>
                      <w:r w:rsidRPr="002C3B8A">
                        <w:rPr>
                          <w:b/>
                          <w:bCs/>
                          <w:i w:val="0"/>
                          <w:iCs w:val="0"/>
                        </w:rPr>
                        <w:t>Spiral Model (SDLC MODEL)</w:t>
                      </w:r>
                    </w:p>
                  </w:txbxContent>
                </v:textbox>
                <w10:wrap type="square"/>
              </v:shape>
            </w:pict>
          </mc:Fallback>
        </mc:AlternateContent>
      </w:r>
      <w:r w:rsidRPr="00B91F67">
        <w:rPr>
          <w:rFonts w:cs="Times New Roman"/>
          <w:noProof/>
        </w:rPr>
        <w:drawing>
          <wp:anchor distT="0" distB="0" distL="114300" distR="114300" simplePos="0" relativeHeight="251663360" behindDoc="0" locked="0" layoutInCell="1" allowOverlap="1" wp14:anchorId="75F85F98" wp14:editId="535EB454">
            <wp:simplePos x="0" y="0"/>
            <wp:positionH relativeFrom="column">
              <wp:posOffset>0</wp:posOffset>
            </wp:positionH>
            <wp:positionV relativeFrom="paragraph">
              <wp:posOffset>341630</wp:posOffset>
            </wp:positionV>
            <wp:extent cx="5809615" cy="202882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2" cstate="print">
                      <a:extLst>
                        <a:ext uri="{28A0092B-C50C-407E-A947-70E740481C1C}">
                          <a14:useLocalDpi xmlns:a14="http://schemas.microsoft.com/office/drawing/2010/main" val="0"/>
                        </a:ext>
                      </a:extLst>
                    </a:blip>
                    <a:srcRect t="25027" b="25609"/>
                    <a:stretch/>
                  </pic:blipFill>
                  <pic:spPr bwMode="auto">
                    <a:xfrm>
                      <a:off x="0" y="0"/>
                      <a:ext cx="5809615" cy="2028825"/>
                    </a:xfrm>
                    <a:prstGeom prst="rect">
                      <a:avLst/>
                    </a:prstGeom>
                    <a:ln>
                      <a:noFill/>
                    </a:ln>
                    <a:extLst>
                      <a:ext uri="{53640926-AAD7-44D8-BBD7-CCE9431645EC}">
                        <a14:shadowObscured xmlns:a14="http://schemas.microsoft.com/office/drawing/2010/main"/>
                      </a:ext>
                    </a:extLst>
                  </pic:spPr>
                </pic:pic>
              </a:graphicData>
            </a:graphic>
          </wp:anchor>
        </w:drawing>
      </w:r>
    </w:p>
    <w:p w14:paraId="71708C9E" w14:textId="77777777" w:rsidR="002C3B8A" w:rsidRDefault="002C3B8A" w:rsidP="00780DDE">
      <w:pPr>
        <w:jc w:val="both"/>
        <w:rPr>
          <w:b/>
          <w:bCs/>
        </w:rPr>
      </w:pPr>
    </w:p>
    <w:p w14:paraId="03498871" w14:textId="77777777" w:rsidR="002C3B8A" w:rsidRDefault="002C3B8A" w:rsidP="00780DDE">
      <w:pPr>
        <w:jc w:val="both"/>
        <w:rPr>
          <w:b/>
          <w:bCs/>
        </w:rPr>
      </w:pPr>
    </w:p>
    <w:p w14:paraId="305F96DE" w14:textId="77777777" w:rsidR="002C3B8A" w:rsidRDefault="002C3B8A" w:rsidP="00780DDE">
      <w:pPr>
        <w:jc w:val="both"/>
        <w:rPr>
          <w:b/>
          <w:bCs/>
        </w:rPr>
      </w:pPr>
    </w:p>
    <w:p w14:paraId="466AA3C2" w14:textId="77777777" w:rsidR="002C3B8A" w:rsidRDefault="002C3B8A" w:rsidP="00780DDE">
      <w:pPr>
        <w:jc w:val="both"/>
        <w:rPr>
          <w:b/>
          <w:bCs/>
        </w:rPr>
      </w:pPr>
    </w:p>
    <w:p w14:paraId="55F08F21" w14:textId="77777777" w:rsidR="002C3B8A" w:rsidRDefault="002C3B8A" w:rsidP="00780DDE">
      <w:pPr>
        <w:jc w:val="both"/>
        <w:rPr>
          <w:b/>
          <w:bCs/>
        </w:rPr>
      </w:pPr>
    </w:p>
    <w:p w14:paraId="58CB619A" w14:textId="77777777" w:rsidR="002C3B8A" w:rsidRDefault="002C3B8A" w:rsidP="00780DDE">
      <w:pPr>
        <w:jc w:val="both"/>
        <w:rPr>
          <w:b/>
          <w:bCs/>
        </w:rPr>
      </w:pPr>
    </w:p>
    <w:p w14:paraId="0A19AE0A" w14:textId="77777777" w:rsidR="002C3B8A" w:rsidRDefault="002C3B8A" w:rsidP="00780DDE">
      <w:pPr>
        <w:jc w:val="both"/>
        <w:rPr>
          <w:b/>
          <w:bCs/>
        </w:rPr>
      </w:pPr>
    </w:p>
    <w:p w14:paraId="07CE36B8" w14:textId="3D89FA86" w:rsidR="002C3B8A" w:rsidRDefault="002C3B8A" w:rsidP="00780DDE">
      <w:pPr>
        <w:jc w:val="both"/>
        <w:rPr>
          <w:b/>
          <w:bCs/>
        </w:rPr>
      </w:pPr>
    </w:p>
    <w:p w14:paraId="715CB893" w14:textId="77777777" w:rsidR="002C3B8A" w:rsidRDefault="002C3B8A" w:rsidP="00780DDE">
      <w:pPr>
        <w:jc w:val="both"/>
        <w:rPr>
          <w:b/>
          <w:bCs/>
        </w:rPr>
      </w:pPr>
    </w:p>
    <w:p w14:paraId="54C6379F" w14:textId="2431065F" w:rsidR="00967CB0" w:rsidRPr="00967CB0" w:rsidRDefault="00967CB0" w:rsidP="00780DDE">
      <w:pPr>
        <w:jc w:val="both"/>
        <w:rPr>
          <w:b/>
          <w:bCs/>
        </w:rPr>
      </w:pPr>
      <w:r w:rsidRPr="00967CB0">
        <w:rPr>
          <w:b/>
          <w:bCs/>
        </w:rPr>
        <w:lastRenderedPageBreak/>
        <w:t xml:space="preserve">Methodology Phase </w:t>
      </w:r>
    </w:p>
    <w:p w14:paraId="51A8968D" w14:textId="1A556171" w:rsidR="00780DDE" w:rsidRDefault="00967CB0" w:rsidP="00780DDE">
      <w:pPr>
        <w:jc w:val="both"/>
      </w:pPr>
      <w:r>
        <w:t xml:space="preserve">The explanation of each phase involves for developing U-Care is </w:t>
      </w:r>
      <w:r w:rsidR="00780DDE">
        <w:t>below:</w:t>
      </w:r>
    </w:p>
    <w:p w14:paraId="57165C7D" w14:textId="22FD456B" w:rsidR="00967CB0" w:rsidRPr="002C3B8A" w:rsidRDefault="002C36D2" w:rsidP="002C3B8A">
      <w:pPr>
        <w:pStyle w:val="ListParagraph"/>
        <w:numPr>
          <w:ilvl w:val="0"/>
          <w:numId w:val="35"/>
        </w:numPr>
        <w:jc w:val="both"/>
        <w:rPr>
          <w:b/>
          <w:bCs/>
        </w:rPr>
      </w:pPr>
      <w:r w:rsidRPr="002C3B8A">
        <w:rPr>
          <w:b/>
          <w:bCs/>
        </w:rPr>
        <w:t xml:space="preserve">Requirement Gathering </w:t>
      </w:r>
      <w:r w:rsidR="00967CB0" w:rsidRPr="002C3B8A">
        <w:rPr>
          <w:b/>
          <w:bCs/>
        </w:rPr>
        <w:t>Phase</w:t>
      </w:r>
    </w:p>
    <w:p w14:paraId="70C92E12" w14:textId="0D15D9E8" w:rsidR="002C3B8A" w:rsidRDefault="00967CB0" w:rsidP="00780DDE">
      <w:pPr>
        <w:jc w:val="both"/>
      </w:pPr>
      <w:r>
        <w:t xml:space="preserve">At this phase, the process occurred is brainstorming the project idea and proposed the title of the project. Then, </w:t>
      </w:r>
      <w:r w:rsidR="00772C36">
        <w:t>U-Care</w:t>
      </w:r>
      <w:r>
        <w:t xml:space="preserve"> was decided. </w:t>
      </w:r>
      <w:r w:rsidR="002C36D2">
        <w:t>objectives of the system are identified and all the requirements are gathered in order to develop the system.</w:t>
      </w:r>
    </w:p>
    <w:p w14:paraId="2E1ECF4B" w14:textId="6B2ED906" w:rsidR="00967CB0" w:rsidRPr="002C3B8A" w:rsidRDefault="00967CB0" w:rsidP="002C3B8A">
      <w:pPr>
        <w:pStyle w:val="ListParagraph"/>
        <w:numPr>
          <w:ilvl w:val="0"/>
          <w:numId w:val="35"/>
        </w:numPr>
        <w:jc w:val="both"/>
        <w:rPr>
          <w:b/>
          <w:bCs/>
        </w:rPr>
      </w:pPr>
      <w:r w:rsidRPr="002C3B8A">
        <w:rPr>
          <w:b/>
          <w:bCs/>
        </w:rPr>
        <w:t xml:space="preserve">Planning Phase </w:t>
      </w:r>
    </w:p>
    <w:p w14:paraId="6F032AFD" w14:textId="65BB7610" w:rsidR="00967CB0" w:rsidRDefault="00967CB0" w:rsidP="00780DDE">
      <w:pPr>
        <w:jc w:val="both"/>
      </w:pPr>
      <w:r>
        <w:t xml:space="preserve">Planning phase is the most important phase as a guideline to develop the system. </w:t>
      </w:r>
      <w:r w:rsidR="002C36D2">
        <w:t xml:space="preserve">During this phase, </w:t>
      </w:r>
      <w:r>
        <w:t xml:space="preserve">Research for the system </w:t>
      </w:r>
      <w:r w:rsidR="00780DDE">
        <w:t>is</w:t>
      </w:r>
      <w:r>
        <w:t xml:space="preserve"> being allocated and designing a schedule to ensure that the system follow the timeline made. Research for the system is made by reading articles and journals related to the system and the method used. System scheduling is created using a </w:t>
      </w:r>
      <w:r w:rsidR="00772C36">
        <w:t>Gantt</w:t>
      </w:r>
      <w:r>
        <w:t xml:space="preserve"> chart to ensure that the system will </w:t>
      </w:r>
      <w:r w:rsidR="00780DDE">
        <w:t>develop systematically</w:t>
      </w:r>
      <w:r>
        <w:t xml:space="preserve"> and to make sure the project can be done on time. In planning phase also getting the user requirement by</w:t>
      </w:r>
      <w:r w:rsidR="00772C36">
        <w:t xml:space="preserve"> </w:t>
      </w:r>
      <w:r>
        <w:t>observation from user in Vavuniya</w:t>
      </w:r>
      <w:r w:rsidR="00772C36">
        <w:t xml:space="preserve"> University</w:t>
      </w:r>
      <w:r>
        <w:t xml:space="preserve"> to meet the functionality requirement of the system that will develop.</w:t>
      </w:r>
    </w:p>
    <w:p w14:paraId="67951555" w14:textId="0EE0C9D3" w:rsidR="00967CB0" w:rsidRPr="002C3B8A" w:rsidRDefault="00967CB0" w:rsidP="002C3B8A">
      <w:pPr>
        <w:pStyle w:val="ListParagraph"/>
        <w:numPr>
          <w:ilvl w:val="0"/>
          <w:numId w:val="35"/>
        </w:numPr>
        <w:jc w:val="both"/>
        <w:rPr>
          <w:b/>
          <w:bCs/>
        </w:rPr>
      </w:pPr>
      <w:r w:rsidRPr="002C3B8A">
        <w:rPr>
          <w:b/>
          <w:bCs/>
        </w:rPr>
        <w:t>Design</w:t>
      </w:r>
      <w:r w:rsidR="00780DDE" w:rsidRPr="002C3B8A">
        <w:rPr>
          <w:b/>
          <w:bCs/>
        </w:rPr>
        <w:t xml:space="preserve"> &amp; Implementation Phase </w:t>
      </w:r>
    </w:p>
    <w:p w14:paraId="5D604D98" w14:textId="4F1B39E5" w:rsidR="00967CB0" w:rsidRDefault="00967CB0" w:rsidP="00780DDE">
      <w:pPr>
        <w:jc w:val="both"/>
      </w:pPr>
      <w:r>
        <w:t xml:space="preserve">During </w:t>
      </w:r>
      <w:r w:rsidR="00780DDE">
        <w:t>this</w:t>
      </w:r>
      <w:r>
        <w:t xml:space="preserve"> phase, some research has been done through articles and journals. The best approach and added value in </w:t>
      </w:r>
      <w:r w:rsidR="00772C36">
        <w:t>U-Care</w:t>
      </w:r>
      <w:r>
        <w:t xml:space="preserve">. Consequently, more research works have been studied to further understand the theory and how the technique can be applied in the system. All of the disadvantages of the system are listed and come out with the solution in developing this system. Methodology, techniques, hardware and software requirements are also </w:t>
      </w:r>
      <w:r w:rsidR="002C36D2">
        <w:t>analyzed</w:t>
      </w:r>
      <w:r>
        <w:t xml:space="preserve"> in this phase. This is to ensure that every requirement and any related things need to be done are suitable with the system. Design phase of the system is done based on the output produced during analysis phase. </w:t>
      </w:r>
    </w:p>
    <w:p w14:paraId="2617CED6" w14:textId="10E1671D" w:rsidR="00034C7D" w:rsidRDefault="00967CB0" w:rsidP="00780DDE">
      <w:pPr>
        <w:jc w:val="both"/>
      </w:pPr>
      <w:r>
        <w:t xml:space="preserve">First, all the required hardware and software requirements for the proposed system are working properly. Design Entity Relationship Diagram (ERD) to translate the process flow of the </w:t>
      </w:r>
      <w:r w:rsidR="00034C7D">
        <w:t>U-Care</w:t>
      </w:r>
      <w:r>
        <w:t>. Interface and database designed based on the requirements stated analysis</w:t>
      </w:r>
      <w:r w:rsidR="00034C7D">
        <w:t xml:space="preserve"> during this</w:t>
      </w:r>
      <w:r>
        <w:t xml:space="preserve"> phase. Then the working prototype designed to get another further improvement to be added into the proposed system.</w:t>
      </w:r>
    </w:p>
    <w:p w14:paraId="24498D67" w14:textId="04009076" w:rsidR="00967CB0" w:rsidRDefault="00034C7D" w:rsidP="00780DDE">
      <w:pPr>
        <w:jc w:val="both"/>
      </w:pPr>
      <w:r>
        <w:t>Then</w:t>
      </w:r>
      <w:r w:rsidR="00967CB0">
        <w:t xml:space="preserve">, all activities that have been planned during phase before are executed. The system is developed using </w:t>
      </w:r>
      <w:r>
        <w:t>PHP</w:t>
      </w:r>
      <w:r w:rsidR="00967CB0">
        <w:t xml:space="preserve">, Visual Studio Code and </w:t>
      </w:r>
      <w:r>
        <w:t>MYSQL</w:t>
      </w:r>
      <w:r w:rsidR="00967CB0">
        <w:t xml:space="preserve">. Database and interface designed during design phase are started to be developed. The process of writing the coding </w:t>
      </w:r>
      <w:r>
        <w:t>is</w:t>
      </w:r>
      <w:r w:rsidR="00967CB0">
        <w:t xml:space="preserve"> being done and the progress of the system are reported from time to time. </w:t>
      </w:r>
    </w:p>
    <w:p w14:paraId="34C27BAA" w14:textId="77777777" w:rsidR="00967CB0" w:rsidRPr="002C3B8A" w:rsidRDefault="00967CB0" w:rsidP="002C3B8A">
      <w:pPr>
        <w:pStyle w:val="ListParagraph"/>
        <w:numPr>
          <w:ilvl w:val="0"/>
          <w:numId w:val="35"/>
        </w:numPr>
        <w:jc w:val="both"/>
        <w:rPr>
          <w:b/>
          <w:bCs/>
        </w:rPr>
      </w:pPr>
      <w:r w:rsidRPr="002C3B8A">
        <w:rPr>
          <w:b/>
          <w:bCs/>
        </w:rPr>
        <w:t xml:space="preserve">Testing Phase </w:t>
      </w:r>
    </w:p>
    <w:p w14:paraId="6DC12650" w14:textId="5887DC74" w:rsidR="00967CB0" w:rsidRDefault="00967CB0" w:rsidP="00780DDE">
      <w:pPr>
        <w:jc w:val="both"/>
      </w:pPr>
      <w:r>
        <w:t xml:space="preserve">When the system is fully developed, system </w:t>
      </w:r>
      <w:r w:rsidR="00780DDE">
        <w:t>is</w:t>
      </w:r>
      <w:r>
        <w:t xml:space="preserve"> being tested. For this system, the black box testing and white box testing is used to test the correctness of the implementation coding and search for any errors and bug. If there are any errors, it must be </w:t>
      </w:r>
      <w:r w:rsidR="00780DDE">
        <w:t>rechecked</w:t>
      </w:r>
      <w:r>
        <w:t xml:space="preserve"> and come out with the solution. </w:t>
      </w:r>
    </w:p>
    <w:p w14:paraId="25E7C50C" w14:textId="77777777" w:rsidR="00967CB0" w:rsidRPr="002C3B8A" w:rsidRDefault="00967CB0" w:rsidP="002C3B8A">
      <w:pPr>
        <w:pStyle w:val="ListParagraph"/>
        <w:numPr>
          <w:ilvl w:val="0"/>
          <w:numId w:val="35"/>
        </w:numPr>
        <w:jc w:val="both"/>
        <w:rPr>
          <w:b/>
          <w:bCs/>
        </w:rPr>
      </w:pPr>
      <w:r w:rsidRPr="002C3B8A">
        <w:rPr>
          <w:b/>
          <w:bCs/>
        </w:rPr>
        <w:t>Deployment and Evaluation Phase</w:t>
      </w:r>
    </w:p>
    <w:p w14:paraId="3D3F7E26" w14:textId="3B4C0A2E" w:rsidR="00085526" w:rsidRDefault="00967CB0" w:rsidP="002C3B8A">
      <w:pPr>
        <w:jc w:val="both"/>
      </w:pPr>
      <w:r>
        <w:t>During this phase, the system is released to be used by the user. The users use the system and give their feedback whether it needs to be improved or there is anything that needs to be modify. Then the modifications are being made based on the feedback from the user to make sure the system is completely fulfilling the requirements.</w:t>
      </w:r>
    </w:p>
    <w:p w14:paraId="6EC52AAB" w14:textId="47D752D8" w:rsidR="00B56FD7" w:rsidRPr="00085526" w:rsidRDefault="00B56FD7" w:rsidP="00085526">
      <w:pPr>
        <w:pStyle w:val="Heading1"/>
        <w:jc w:val="center"/>
        <w:rPr>
          <w:b/>
          <w:bCs/>
          <w:color w:val="000000" w:themeColor="text1"/>
          <w:sz w:val="56"/>
          <w:szCs w:val="56"/>
        </w:rPr>
      </w:pPr>
      <w:bookmarkStart w:id="27" w:name="_DESIGN_AND_IMPLEMENTATION"/>
      <w:bookmarkEnd w:id="27"/>
      <w:r w:rsidRPr="00B56FD7">
        <w:rPr>
          <w:b/>
          <w:bCs/>
          <w:color w:val="000000" w:themeColor="text1"/>
          <w:sz w:val="56"/>
          <w:szCs w:val="56"/>
        </w:rPr>
        <w:lastRenderedPageBreak/>
        <w:t>DESIGN AND IMPLEMENTATION</w:t>
      </w:r>
    </w:p>
    <w:p w14:paraId="1D02E4B9" w14:textId="63155E44" w:rsidR="00B56FD7" w:rsidRPr="0064535C" w:rsidRDefault="00B56FD7" w:rsidP="00085526">
      <w:pPr>
        <w:rPr>
          <w:b/>
          <w:bCs/>
        </w:rPr>
      </w:pPr>
      <w:r w:rsidRPr="0064535C">
        <w:rPr>
          <w:b/>
          <w:bCs/>
        </w:rPr>
        <w:t>Design</w:t>
      </w:r>
    </w:p>
    <w:p w14:paraId="130D57C4" w14:textId="6299C2E3" w:rsidR="00B56FD7" w:rsidRDefault="00B56FD7" w:rsidP="0064535C">
      <w:pPr>
        <w:jc w:val="both"/>
      </w:pPr>
      <w:r>
        <w:t>System design is mainly focus on the design of the system which includes the ER diagrams, Process flow diagrams, user interface design etc. Designing the front end and the back end includes under this section.</w:t>
      </w:r>
    </w:p>
    <w:p w14:paraId="5F1C986A" w14:textId="21563A0B" w:rsidR="00085526" w:rsidRPr="00152FF8" w:rsidRDefault="00152FF8" w:rsidP="0064535C">
      <w:pPr>
        <w:jc w:val="both"/>
        <w:rPr>
          <w:b/>
          <w:bCs/>
        </w:rPr>
      </w:pPr>
      <w:r w:rsidRPr="00152FF8">
        <w:rPr>
          <w:b/>
          <w:bCs/>
        </w:rPr>
        <w:t>Use Case Diagram</w:t>
      </w:r>
      <w:r w:rsidR="002C3B8A">
        <w:rPr>
          <w:noProof/>
        </w:rPr>
        <mc:AlternateContent>
          <mc:Choice Requires="wps">
            <w:drawing>
              <wp:anchor distT="0" distB="0" distL="114300" distR="114300" simplePos="0" relativeHeight="251673600" behindDoc="0" locked="0" layoutInCell="1" allowOverlap="1" wp14:anchorId="03FD7BF6" wp14:editId="0E4FD0AA">
                <wp:simplePos x="0" y="0"/>
                <wp:positionH relativeFrom="column">
                  <wp:posOffset>-247650</wp:posOffset>
                </wp:positionH>
                <wp:positionV relativeFrom="paragraph">
                  <wp:posOffset>7191375</wp:posOffset>
                </wp:positionV>
                <wp:extent cx="6281420" cy="635"/>
                <wp:effectExtent l="0" t="0" r="0" b="0"/>
                <wp:wrapThrough wrapText="bothSides">
                  <wp:wrapPolygon edited="0">
                    <wp:start x="0" y="0"/>
                    <wp:lineTo x="0" y="21600"/>
                    <wp:lineTo x="21600" y="21600"/>
                    <wp:lineTo x="21600" y="0"/>
                  </wp:wrapPolygon>
                </wp:wrapThrough>
                <wp:docPr id="28" name="Text Box 28"/>
                <wp:cNvGraphicFramePr/>
                <a:graphic xmlns:a="http://schemas.openxmlformats.org/drawingml/2006/main">
                  <a:graphicData uri="http://schemas.microsoft.com/office/word/2010/wordprocessingShape">
                    <wps:wsp>
                      <wps:cNvSpPr txBox="1"/>
                      <wps:spPr>
                        <a:xfrm>
                          <a:off x="0" y="0"/>
                          <a:ext cx="6281420" cy="635"/>
                        </a:xfrm>
                        <a:prstGeom prst="rect">
                          <a:avLst/>
                        </a:prstGeom>
                        <a:solidFill>
                          <a:prstClr val="white"/>
                        </a:solidFill>
                        <a:ln>
                          <a:noFill/>
                        </a:ln>
                      </wps:spPr>
                      <wps:txbx>
                        <w:txbxContent>
                          <w:p w14:paraId="19A23B97" w14:textId="7A0B3D2F" w:rsidR="002C3B8A" w:rsidRPr="002C3B8A" w:rsidRDefault="002C3B8A" w:rsidP="002C3B8A">
                            <w:pPr>
                              <w:pStyle w:val="Caption"/>
                              <w:jc w:val="center"/>
                              <w:rPr>
                                <w:b/>
                                <w:bCs/>
                                <w:i w:val="0"/>
                                <w:iCs w:val="0"/>
                              </w:rPr>
                            </w:pPr>
                            <w:r w:rsidRPr="002C3B8A">
                              <w:rPr>
                                <w:b/>
                                <w:bCs/>
                                <w:i w:val="0"/>
                                <w:iCs w:val="0"/>
                              </w:rPr>
                              <w:t>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D7BF6" id="Text Box 28" o:spid="_x0000_s1027" type="#_x0000_t202" style="position:absolute;left:0;text-align:left;margin-left:-19.5pt;margin-top:566.25pt;width:494.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" stroked="f">
                <v:textbox style="mso-fit-shape-to-text:t" inset="0,0,0,0">
                  <w:txbxContent>
                    <w:p w14:paraId="19A23B97" w14:textId="7A0B3D2F" w:rsidR="002C3B8A" w:rsidRPr="002C3B8A" w:rsidRDefault="002C3B8A" w:rsidP="002C3B8A">
                      <w:pPr>
                        <w:pStyle w:val="Caption"/>
                        <w:jc w:val="center"/>
                        <w:rPr>
                          <w:b/>
                          <w:bCs/>
                          <w:i w:val="0"/>
                          <w:iCs w:val="0"/>
                        </w:rPr>
                      </w:pPr>
                      <w:r w:rsidRPr="002C3B8A">
                        <w:rPr>
                          <w:b/>
                          <w:bCs/>
                          <w:i w:val="0"/>
                          <w:iCs w:val="0"/>
                        </w:rPr>
                        <w:t>Use Case Diagram</w:t>
                      </w:r>
                    </w:p>
                  </w:txbxContent>
                </v:textbox>
                <w10:wrap type="through"/>
              </v:shape>
            </w:pict>
          </mc:Fallback>
        </mc:AlternateContent>
      </w:r>
      <w:r w:rsidR="00085526" w:rsidRPr="00152FF8">
        <w:rPr>
          <w:b/>
          <w:bCs/>
          <w:noProof/>
        </w:rPr>
        <w:drawing>
          <wp:anchor distT="0" distB="0" distL="114300" distR="114300" simplePos="0" relativeHeight="251665408" behindDoc="0" locked="0" layoutInCell="1" allowOverlap="1" wp14:anchorId="6EBDD0DA" wp14:editId="159CE9A1">
            <wp:simplePos x="0" y="0"/>
            <wp:positionH relativeFrom="column">
              <wp:posOffset>-247650</wp:posOffset>
            </wp:positionH>
            <wp:positionV relativeFrom="paragraph">
              <wp:posOffset>285750</wp:posOffset>
            </wp:positionV>
            <wp:extent cx="6281420" cy="6848475"/>
            <wp:effectExtent l="0" t="0" r="5080" b="9525"/>
            <wp:wrapThrough wrapText="bothSides">
              <wp:wrapPolygon edited="0">
                <wp:start x="2227" y="0"/>
                <wp:lineTo x="2227" y="3845"/>
                <wp:lineTo x="1965" y="7691"/>
                <wp:lineTo x="1441" y="8652"/>
                <wp:lineTo x="393" y="9613"/>
                <wp:lineTo x="0" y="9794"/>
                <wp:lineTo x="0" y="10334"/>
                <wp:lineTo x="328" y="10575"/>
                <wp:lineTo x="0" y="11296"/>
                <wp:lineTo x="0" y="11957"/>
                <wp:lineTo x="1441" y="12497"/>
                <wp:lineTo x="1965" y="13459"/>
                <wp:lineTo x="2227" y="21149"/>
                <wp:lineTo x="2227" y="21570"/>
                <wp:lineTo x="19259" y="21570"/>
                <wp:lineTo x="19259" y="14420"/>
                <wp:lineTo x="20111" y="12497"/>
                <wp:lineTo x="21552" y="11957"/>
                <wp:lineTo x="21552" y="11356"/>
                <wp:lineTo x="21159" y="10575"/>
                <wp:lineTo x="21552" y="10274"/>
                <wp:lineTo x="21486" y="9613"/>
                <wp:lineTo x="20700" y="9613"/>
                <wp:lineTo x="19652" y="7691"/>
                <wp:lineTo x="19259" y="6729"/>
                <wp:lineTo x="19259" y="0"/>
                <wp:lineTo x="2227"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81420" cy="6848475"/>
                    </a:xfrm>
                    <a:prstGeom prst="rect">
                      <a:avLst/>
                    </a:prstGeom>
                  </pic:spPr>
                </pic:pic>
              </a:graphicData>
            </a:graphic>
            <wp14:sizeRelH relativeFrom="page">
              <wp14:pctWidth>0</wp14:pctWidth>
            </wp14:sizeRelH>
            <wp14:sizeRelV relativeFrom="page">
              <wp14:pctHeight>0</wp14:pctHeight>
            </wp14:sizeRelV>
          </wp:anchor>
        </w:drawing>
      </w:r>
      <w:r>
        <w:rPr>
          <w:b/>
          <w:bCs/>
          <w:noProof/>
        </w:rPr>
        <w:t>:</w:t>
      </w:r>
    </w:p>
    <w:p w14:paraId="69D8CF1B" w14:textId="77777777" w:rsidR="00085526" w:rsidRDefault="00085526" w:rsidP="0064535C">
      <w:pPr>
        <w:jc w:val="both"/>
      </w:pPr>
    </w:p>
    <w:p w14:paraId="250376E2" w14:textId="373C64F4" w:rsidR="00085526" w:rsidRDefault="00085526" w:rsidP="00085526"/>
    <w:p w14:paraId="22F9B8B6" w14:textId="612FF050" w:rsidR="00085526" w:rsidRDefault="00085526" w:rsidP="00085526"/>
    <w:p w14:paraId="072310DF" w14:textId="674AEC63" w:rsidR="00085526" w:rsidRDefault="00085526" w:rsidP="00085526"/>
    <w:p w14:paraId="405B86B4" w14:textId="124B8115" w:rsidR="00085526" w:rsidRDefault="00085526" w:rsidP="00085526"/>
    <w:p w14:paraId="75A3C65C" w14:textId="26FDBF6B" w:rsidR="00085526" w:rsidRDefault="00085526" w:rsidP="00085526"/>
    <w:p w14:paraId="6FA5396B" w14:textId="77777777" w:rsidR="00085526" w:rsidRDefault="00085526" w:rsidP="00085526"/>
    <w:p w14:paraId="707DA37A" w14:textId="6A2B82B6" w:rsidR="00085526" w:rsidRDefault="00085526" w:rsidP="00085526"/>
    <w:p w14:paraId="22428245" w14:textId="77777777" w:rsidR="00085526" w:rsidRDefault="00085526" w:rsidP="00085526"/>
    <w:p w14:paraId="4E26A631" w14:textId="77777777" w:rsidR="00085526" w:rsidRDefault="00085526" w:rsidP="00085526">
      <w:pPr>
        <w:rPr>
          <w:rFonts w:hAnsi="Calibri"/>
          <w:color w:val="000000" w:themeColor="text1"/>
          <w:kern w:val="24"/>
        </w:rPr>
      </w:pPr>
    </w:p>
    <w:p w14:paraId="320BCCB4" w14:textId="77777777" w:rsidR="00085526" w:rsidRDefault="00085526" w:rsidP="00085526">
      <w:pPr>
        <w:rPr>
          <w:rFonts w:hAnsi="Calibri"/>
          <w:color w:val="000000" w:themeColor="text1"/>
          <w:kern w:val="24"/>
        </w:rPr>
      </w:pPr>
    </w:p>
    <w:p w14:paraId="175C94FF" w14:textId="77777777" w:rsidR="00085526" w:rsidRDefault="00085526" w:rsidP="00085526">
      <w:pPr>
        <w:rPr>
          <w:rFonts w:hAnsi="Calibri"/>
          <w:color w:val="000000" w:themeColor="text1"/>
          <w:kern w:val="24"/>
        </w:rPr>
      </w:pPr>
    </w:p>
    <w:p w14:paraId="28B63AE8" w14:textId="77777777" w:rsidR="00085526" w:rsidRDefault="00085526" w:rsidP="00085526">
      <w:pPr>
        <w:rPr>
          <w:rFonts w:hAnsi="Calibri"/>
          <w:color w:val="000000" w:themeColor="text1"/>
          <w:kern w:val="24"/>
        </w:rPr>
      </w:pPr>
    </w:p>
    <w:p w14:paraId="5053227B" w14:textId="77777777" w:rsidR="00085526" w:rsidRDefault="00085526" w:rsidP="00085526">
      <w:pPr>
        <w:rPr>
          <w:rFonts w:hAnsi="Calibri"/>
          <w:color w:val="000000" w:themeColor="text1"/>
          <w:kern w:val="24"/>
        </w:rPr>
      </w:pPr>
    </w:p>
    <w:p w14:paraId="68D008E3" w14:textId="77777777" w:rsidR="00085526" w:rsidRDefault="00085526" w:rsidP="00085526">
      <w:pPr>
        <w:rPr>
          <w:rFonts w:hAnsi="Calibri"/>
          <w:color w:val="000000" w:themeColor="text1"/>
          <w:kern w:val="24"/>
        </w:rPr>
      </w:pPr>
    </w:p>
    <w:p w14:paraId="49CD66D5" w14:textId="77777777" w:rsidR="00BA5F01" w:rsidRDefault="00BA5F01" w:rsidP="00B56FD7"/>
    <w:p w14:paraId="20A7734A" w14:textId="670B3666" w:rsidR="00152FF8" w:rsidRDefault="00152FF8" w:rsidP="00B56FD7">
      <w:pPr>
        <w:rPr>
          <w:b/>
          <w:bCs/>
        </w:rPr>
      </w:pPr>
      <w:r w:rsidRPr="00152FF8">
        <w:rPr>
          <w:b/>
          <w:bCs/>
        </w:rPr>
        <w:lastRenderedPageBreak/>
        <w:t>Process Flow Diagram:</w:t>
      </w:r>
    </w:p>
    <w:p w14:paraId="5FC11BDE" w14:textId="77777777" w:rsidR="002C3B8A" w:rsidRDefault="00152FF8" w:rsidP="002C3B8A">
      <w:pPr>
        <w:keepNext/>
      </w:pPr>
      <w:r>
        <w:rPr>
          <w:b/>
          <w:bCs/>
          <w:noProof/>
        </w:rPr>
        <w:drawing>
          <wp:inline distT="0" distB="0" distL="0" distR="0" wp14:anchorId="3CF28F0B" wp14:editId="145A262E">
            <wp:extent cx="5731510" cy="8101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8101965"/>
                    </a:xfrm>
                    <a:prstGeom prst="rect">
                      <a:avLst/>
                    </a:prstGeom>
                  </pic:spPr>
                </pic:pic>
              </a:graphicData>
            </a:graphic>
          </wp:inline>
        </w:drawing>
      </w:r>
    </w:p>
    <w:p w14:paraId="3432DB1F" w14:textId="714C8049" w:rsidR="00152FF8" w:rsidRPr="002C3B8A" w:rsidRDefault="002C3B8A" w:rsidP="002C3B8A">
      <w:pPr>
        <w:pStyle w:val="Caption"/>
        <w:jc w:val="center"/>
        <w:rPr>
          <w:b/>
          <w:bCs/>
          <w:i w:val="0"/>
          <w:iCs w:val="0"/>
        </w:rPr>
      </w:pPr>
      <w:r w:rsidRPr="002C3B8A">
        <w:rPr>
          <w:b/>
          <w:bCs/>
          <w:i w:val="0"/>
          <w:iCs w:val="0"/>
        </w:rPr>
        <w:t>Process Flow Diagram</w:t>
      </w:r>
    </w:p>
    <w:p w14:paraId="3B98286C" w14:textId="77777777" w:rsidR="00152FF8" w:rsidRDefault="00152FF8" w:rsidP="00B56FD7"/>
    <w:p w14:paraId="6E45EF99" w14:textId="3BE2F839" w:rsidR="00B56FD7" w:rsidRPr="00152FF8" w:rsidRDefault="00B56FD7" w:rsidP="0053777F">
      <w:pPr>
        <w:jc w:val="both"/>
        <w:rPr>
          <w:b/>
          <w:bCs/>
        </w:rPr>
      </w:pPr>
      <w:r w:rsidRPr="00152FF8">
        <w:rPr>
          <w:b/>
          <w:bCs/>
        </w:rPr>
        <w:t>•</w:t>
      </w:r>
      <w:r w:rsidR="0064535C" w:rsidRPr="00152FF8">
        <w:rPr>
          <w:b/>
          <w:bCs/>
        </w:rPr>
        <w:t xml:space="preserve"> </w:t>
      </w:r>
      <w:r w:rsidRPr="00152FF8">
        <w:rPr>
          <w:b/>
          <w:bCs/>
        </w:rPr>
        <w:t xml:space="preserve">Software </w:t>
      </w:r>
      <w:r w:rsidR="00152FF8">
        <w:rPr>
          <w:b/>
          <w:bCs/>
        </w:rPr>
        <w:t>A</w:t>
      </w:r>
      <w:r w:rsidRPr="00152FF8">
        <w:rPr>
          <w:b/>
          <w:bCs/>
        </w:rPr>
        <w:t>rchitecture</w:t>
      </w:r>
    </w:p>
    <w:p w14:paraId="0C05B57A" w14:textId="2475651E" w:rsidR="00B56FD7" w:rsidRDefault="00B56FD7" w:rsidP="0053777F">
      <w:pPr>
        <w:jc w:val="both"/>
      </w:pPr>
      <w:r>
        <w:t>Software application architecture is the process of defining a structured solution that meets all of the technical and operational requirements, while optimizing common quality attributes such as performance, security, and manageability. It involves a series of decisions based on a wide range of factors, and each of these decisions can have considerable impact on the quality, performance, maintainability, and overall success of the application. The 3 tier - architecture for the reservation system is as follows.</w:t>
      </w:r>
    </w:p>
    <w:p w14:paraId="520FBB4C" w14:textId="597F42C2" w:rsidR="00B56FD7" w:rsidRDefault="00FF4092" w:rsidP="00B56FD7">
      <w:r>
        <w:rPr>
          <w:noProof/>
        </w:rPr>
        <w:drawing>
          <wp:anchor distT="0" distB="0" distL="114300" distR="114300" simplePos="0" relativeHeight="251660288" behindDoc="0" locked="0" layoutInCell="1" allowOverlap="1" wp14:anchorId="4EAF6E38" wp14:editId="145AF52F">
            <wp:simplePos x="0" y="0"/>
            <wp:positionH relativeFrom="column">
              <wp:posOffset>1647825</wp:posOffset>
            </wp:positionH>
            <wp:positionV relativeFrom="paragraph">
              <wp:posOffset>50217</wp:posOffset>
            </wp:positionV>
            <wp:extent cx="2527300" cy="4572000"/>
            <wp:effectExtent l="0" t="0" r="0" b="0"/>
            <wp:wrapThrough wrapText="bothSides">
              <wp:wrapPolygon edited="0">
                <wp:start x="9769" y="1530"/>
                <wp:lineTo x="7978" y="1800"/>
                <wp:lineTo x="5047" y="2700"/>
                <wp:lineTo x="5047" y="3420"/>
                <wp:lineTo x="5536" y="4590"/>
                <wp:lineTo x="7815" y="6030"/>
                <wp:lineTo x="7164" y="7470"/>
                <wp:lineTo x="7001" y="8910"/>
                <wp:lineTo x="5861" y="9360"/>
                <wp:lineTo x="5047" y="9990"/>
                <wp:lineTo x="5047" y="10620"/>
                <wp:lineTo x="6513" y="11790"/>
                <wp:lineTo x="7815" y="13230"/>
                <wp:lineTo x="7327" y="14130"/>
                <wp:lineTo x="7327" y="14580"/>
                <wp:lineTo x="6024" y="16110"/>
                <wp:lineTo x="5210" y="16650"/>
                <wp:lineTo x="5047" y="17100"/>
                <wp:lineTo x="5210" y="17820"/>
                <wp:lineTo x="7652" y="18810"/>
                <wp:lineTo x="8304" y="18990"/>
                <wp:lineTo x="11723" y="18990"/>
                <wp:lineTo x="12699" y="18810"/>
                <wp:lineTo x="15305" y="17820"/>
                <wp:lineTo x="15305" y="16740"/>
                <wp:lineTo x="13351" y="13230"/>
                <wp:lineTo x="14002" y="11790"/>
                <wp:lineTo x="15467" y="10620"/>
                <wp:lineTo x="15630" y="10170"/>
                <wp:lineTo x="14816" y="9540"/>
                <wp:lineTo x="13676" y="8910"/>
                <wp:lineTo x="12537" y="7470"/>
                <wp:lineTo x="13188" y="6480"/>
                <wp:lineTo x="12862" y="6030"/>
                <wp:lineTo x="14979" y="4590"/>
                <wp:lineTo x="15467" y="3510"/>
                <wp:lineTo x="15467" y="2790"/>
                <wp:lineTo x="12537" y="1800"/>
                <wp:lineTo x="11071" y="1530"/>
                <wp:lineTo x="9769" y="153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5" cstate="print">
                      <a:extLst>
                        <a:ext uri="{28A0092B-C50C-407E-A947-70E740481C1C}">
                          <a14:useLocalDpi xmlns:a14="http://schemas.microsoft.com/office/drawing/2010/main" val="0"/>
                        </a:ext>
                      </a:extLst>
                    </a:blip>
                    <a:srcRect l="33194" t="24060" r="32789" b="32383"/>
                    <a:stretch/>
                  </pic:blipFill>
                  <pic:spPr bwMode="auto">
                    <a:xfrm>
                      <a:off x="0" y="0"/>
                      <a:ext cx="2527300" cy="457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91325E" w14:textId="732EF56B" w:rsidR="00B56FD7" w:rsidRDefault="00B56FD7" w:rsidP="00B56FD7"/>
    <w:p w14:paraId="1D461F3C" w14:textId="209053B2" w:rsidR="00B56FD7" w:rsidRDefault="00B56FD7" w:rsidP="00B56FD7"/>
    <w:p w14:paraId="26290788" w14:textId="77777777" w:rsidR="00B56FD7" w:rsidRDefault="00B56FD7" w:rsidP="00B56FD7"/>
    <w:p w14:paraId="0F12B1DE" w14:textId="77777777" w:rsidR="00B56FD7" w:rsidRDefault="00B56FD7" w:rsidP="00B56FD7"/>
    <w:p w14:paraId="5B3E53BC" w14:textId="34F0358E" w:rsidR="00B56FD7" w:rsidRDefault="00B56FD7" w:rsidP="00B56FD7"/>
    <w:p w14:paraId="011F3515" w14:textId="58E4B334" w:rsidR="00B56FD7" w:rsidRDefault="00B56FD7" w:rsidP="00B56FD7"/>
    <w:p w14:paraId="25441BAE" w14:textId="77777777" w:rsidR="00B56FD7" w:rsidRDefault="00B56FD7" w:rsidP="00B56FD7"/>
    <w:p w14:paraId="40E6ACC4" w14:textId="77777777" w:rsidR="00B56FD7" w:rsidRDefault="00B56FD7" w:rsidP="00B56FD7"/>
    <w:p w14:paraId="6C7EB647" w14:textId="77777777" w:rsidR="00B56FD7" w:rsidRDefault="00B56FD7" w:rsidP="00B56FD7"/>
    <w:p w14:paraId="5423A67F" w14:textId="77777777" w:rsidR="00B56FD7" w:rsidRDefault="00B56FD7" w:rsidP="00B56FD7"/>
    <w:p w14:paraId="76B734C5" w14:textId="77777777" w:rsidR="00B56FD7" w:rsidRDefault="00B56FD7" w:rsidP="00B56FD7"/>
    <w:p w14:paraId="6D705336" w14:textId="77777777" w:rsidR="00B56FD7" w:rsidRDefault="00B56FD7" w:rsidP="00B56FD7"/>
    <w:p w14:paraId="09354352" w14:textId="14052AF5" w:rsidR="00B56FD7" w:rsidRDefault="00B56FD7" w:rsidP="00B56FD7"/>
    <w:p w14:paraId="5B644846" w14:textId="3BC3952A" w:rsidR="00B56FD7" w:rsidRDefault="00B56FD7" w:rsidP="00B56FD7"/>
    <w:p w14:paraId="6CF5861A" w14:textId="593E2FB2" w:rsidR="00FF4092" w:rsidRDefault="002C3B8A" w:rsidP="00BA5F01">
      <w:r>
        <w:rPr>
          <w:noProof/>
        </w:rPr>
        <mc:AlternateContent>
          <mc:Choice Requires="wps">
            <w:drawing>
              <wp:anchor distT="0" distB="0" distL="114300" distR="114300" simplePos="0" relativeHeight="251667456" behindDoc="0" locked="0" layoutInCell="1" allowOverlap="1" wp14:anchorId="3ADCCE4F" wp14:editId="6255D67D">
                <wp:simplePos x="0" y="0"/>
                <wp:positionH relativeFrom="column">
                  <wp:posOffset>1602740</wp:posOffset>
                </wp:positionH>
                <wp:positionV relativeFrom="paragraph">
                  <wp:posOffset>15240</wp:posOffset>
                </wp:positionV>
                <wp:extent cx="2527300" cy="635"/>
                <wp:effectExtent l="0" t="0" r="6350" b="0"/>
                <wp:wrapThrough wrapText="bothSides">
                  <wp:wrapPolygon edited="0">
                    <wp:start x="0" y="0"/>
                    <wp:lineTo x="0" y="20057"/>
                    <wp:lineTo x="21491" y="20057"/>
                    <wp:lineTo x="21491"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2527300" cy="635"/>
                        </a:xfrm>
                        <a:prstGeom prst="rect">
                          <a:avLst/>
                        </a:prstGeom>
                        <a:solidFill>
                          <a:prstClr val="white"/>
                        </a:solidFill>
                        <a:ln>
                          <a:noFill/>
                        </a:ln>
                      </wps:spPr>
                      <wps:txbx>
                        <w:txbxContent>
                          <w:p w14:paraId="116AA967" w14:textId="0D252008" w:rsidR="00BA5F01" w:rsidRPr="00BA5F01" w:rsidRDefault="00BA5F01" w:rsidP="00BA5F01">
                            <w:pPr>
                              <w:pStyle w:val="Caption"/>
                              <w:jc w:val="center"/>
                              <w:rPr>
                                <w:i w:val="0"/>
                                <w:iCs w:val="0"/>
                                <w:noProof/>
                              </w:rPr>
                            </w:pPr>
                            <w:r w:rsidRPr="00BA5F01">
                              <w:rPr>
                                <w:i w:val="0"/>
                                <w:iCs w:val="0"/>
                              </w:rPr>
                              <w:t>Three-tier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CCE4F" id="Text Box 24" o:spid="_x0000_s1028" type="#_x0000_t202" style="position:absolute;margin-left:126.2pt;margin-top:1.2pt;width:19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" stroked="f">
                <v:textbox style="mso-fit-shape-to-text:t" inset="0,0,0,0">
                  <w:txbxContent>
                    <w:p w14:paraId="116AA967" w14:textId="0D252008" w:rsidR="00BA5F01" w:rsidRPr="00BA5F01" w:rsidRDefault="00BA5F01" w:rsidP="00BA5F01">
                      <w:pPr>
                        <w:pStyle w:val="Caption"/>
                        <w:jc w:val="center"/>
                        <w:rPr>
                          <w:i w:val="0"/>
                          <w:iCs w:val="0"/>
                          <w:noProof/>
                        </w:rPr>
                      </w:pPr>
                      <w:r w:rsidRPr="00BA5F01">
                        <w:rPr>
                          <w:i w:val="0"/>
                          <w:iCs w:val="0"/>
                        </w:rPr>
                        <w:t>Three-tier Architecture</w:t>
                      </w:r>
                    </w:p>
                  </w:txbxContent>
                </v:textbox>
                <w10:wrap type="through"/>
              </v:shape>
            </w:pict>
          </mc:Fallback>
        </mc:AlternateContent>
      </w:r>
    </w:p>
    <w:p w14:paraId="69F67D6F" w14:textId="77777777" w:rsidR="00BA5F01" w:rsidRDefault="00BA5F01" w:rsidP="00BA5F01"/>
    <w:p w14:paraId="0AA53D74" w14:textId="546E4AB2" w:rsidR="007749E0" w:rsidRDefault="007749E0" w:rsidP="00B56FD7"/>
    <w:p w14:paraId="2634794A" w14:textId="77777777" w:rsidR="00837423" w:rsidRDefault="00837423" w:rsidP="00B56FD7"/>
    <w:p w14:paraId="6E29AAE6" w14:textId="4F8E2D9E" w:rsidR="00BA5F01" w:rsidRDefault="00BA5F01" w:rsidP="00B56FD7"/>
    <w:p w14:paraId="1C78EE2D" w14:textId="6655FDC6" w:rsidR="00BA5F01" w:rsidRDefault="00BA5F01" w:rsidP="00B56FD7"/>
    <w:p w14:paraId="0BF5956F" w14:textId="67728A81" w:rsidR="00BA5F01" w:rsidRDefault="00BA5F01" w:rsidP="00B56FD7"/>
    <w:p w14:paraId="30386622" w14:textId="7EB2F612" w:rsidR="00BA5F01" w:rsidRDefault="00BA5F01" w:rsidP="00B56FD7"/>
    <w:p w14:paraId="04E42635" w14:textId="1C372585" w:rsidR="00BA5F01" w:rsidRDefault="00BA5F01" w:rsidP="00B56FD7"/>
    <w:p w14:paraId="0AA71318" w14:textId="77777777" w:rsidR="002C3B8A" w:rsidRDefault="002C3B8A" w:rsidP="00B56FD7"/>
    <w:p w14:paraId="1551E07D" w14:textId="3B92D294" w:rsidR="00B56FD7" w:rsidRDefault="00B56FD7" w:rsidP="00B56FD7">
      <w:r>
        <w:lastRenderedPageBreak/>
        <w:t>•</w:t>
      </w:r>
      <w:r w:rsidR="00237F9C">
        <w:t xml:space="preserve"> </w:t>
      </w:r>
      <w:r w:rsidRPr="002C3B8A">
        <w:rPr>
          <w:b/>
          <w:bCs/>
        </w:rPr>
        <w:t>Database Design</w:t>
      </w:r>
    </w:p>
    <w:p w14:paraId="567CA55E" w14:textId="5AC806F9" w:rsidR="0064535C" w:rsidRDefault="00B56FD7" w:rsidP="0064535C">
      <w:r>
        <w:t xml:space="preserve">An Entity Relationship (ER) Diagram is a type of flowchart that illustrates how “entities” such as people, objects or concepts relate to each other within a system. ER Diagrams are most often used to design or debug relational databases in the fields of software </w:t>
      </w:r>
      <w:r w:rsidR="00237F9C">
        <w:t>engineering, education</w:t>
      </w:r>
      <w:r>
        <w:t xml:space="preserve"> and research.</w:t>
      </w:r>
    </w:p>
    <w:p w14:paraId="27726A2D" w14:textId="6907BC08" w:rsidR="00B56FD7" w:rsidRDefault="00B56FD7" w:rsidP="0064535C">
      <w:pPr>
        <w:pStyle w:val="ListParagraph"/>
        <w:numPr>
          <w:ilvl w:val="0"/>
          <w:numId w:val="29"/>
        </w:numPr>
      </w:pPr>
      <w:r>
        <w:t>Entities</w:t>
      </w:r>
    </w:p>
    <w:p w14:paraId="6B600AE6" w14:textId="0F7ADFD3" w:rsidR="00B56FD7" w:rsidRDefault="0064535C" w:rsidP="0064535C">
      <w:pPr>
        <w:pStyle w:val="ListParagraph"/>
        <w:numPr>
          <w:ilvl w:val="0"/>
          <w:numId w:val="26"/>
        </w:numPr>
      </w:pPr>
      <w:r>
        <w:t>User -</w:t>
      </w:r>
      <w:r w:rsidR="00B56FD7">
        <w:t xml:space="preserve"> Properties of the user</w:t>
      </w:r>
    </w:p>
    <w:p w14:paraId="5E8F0F7E" w14:textId="6192EB75" w:rsidR="00B56FD7" w:rsidRDefault="0064535C" w:rsidP="0064535C">
      <w:pPr>
        <w:pStyle w:val="ListParagraph"/>
        <w:numPr>
          <w:ilvl w:val="0"/>
          <w:numId w:val="26"/>
        </w:numPr>
      </w:pPr>
      <w:r>
        <w:t>Admin -</w:t>
      </w:r>
      <w:r w:rsidR="00B56FD7">
        <w:t xml:space="preserve"> Properties of the admin</w:t>
      </w:r>
    </w:p>
    <w:p w14:paraId="5C5FC217" w14:textId="3ADF8928" w:rsidR="007749E0" w:rsidRDefault="00837423" w:rsidP="007749E0">
      <w:r>
        <w:rPr>
          <w:noProof/>
        </w:rPr>
        <w:drawing>
          <wp:anchor distT="0" distB="0" distL="114300" distR="114300" simplePos="0" relativeHeight="251661312" behindDoc="0" locked="0" layoutInCell="1" allowOverlap="1" wp14:anchorId="249E96C0" wp14:editId="16A8BE94">
            <wp:simplePos x="0" y="0"/>
            <wp:positionH relativeFrom="column">
              <wp:posOffset>288290</wp:posOffset>
            </wp:positionH>
            <wp:positionV relativeFrom="paragraph">
              <wp:posOffset>130594</wp:posOffset>
            </wp:positionV>
            <wp:extent cx="4980305" cy="6400800"/>
            <wp:effectExtent l="0" t="0" r="0" b="0"/>
            <wp:wrapThrough wrapText="bothSides">
              <wp:wrapPolygon edited="0">
                <wp:start x="0" y="0"/>
                <wp:lineTo x="0" y="9964"/>
                <wp:lineTo x="7436" y="10286"/>
                <wp:lineTo x="0" y="10671"/>
                <wp:lineTo x="0" y="21536"/>
                <wp:lineTo x="6362" y="21536"/>
                <wp:lineTo x="6362" y="17486"/>
                <wp:lineTo x="21482" y="17100"/>
                <wp:lineTo x="21482" y="10671"/>
                <wp:lineTo x="14046" y="10286"/>
                <wp:lineTo x="21482" y="10221"/>
                <wp:lineTo x="2148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0305" cy="6400800"/>
                    </a:xfrm>
                    <a:prstGeom prst="rect">
                      <a:avLst/>
                    </a:prstGeom>
                  </pic:spPr>
                </pic:pic>
              </a:graphicData>
            </a:graphic>
            <wp14:sizeRelH relativeFrom="page">
              <wp14:pctWidth>0</wp14:pctWidth>
            </wp14:sizeRelH>
            <wp14:sizeRelV relativeFrom="page">
              <wp14:pctHeight>0</wp14:pctHeight>
            </wp14:sizeRelV>
          </wp:anchor>
        </w:drawing>
      </w:r>
    </w:p>
    <w:p w14:paraId="31522B04" w14:textId="6A041D28" w:rsidR="00B56FD7" w:rsidRDefault="00B56FD7" w:rsidP="00B56FD7"/>
    <w:p w14:paraId="66B93936" w14:textId="6AD4B9B6" w:rsidR="0064535C" w:rsidRDefault="0064535C" w:rsidP="00B56FD7"/>
    <w:p w14:paraId="7DE566F0" w14:textId="4D99CB65" w:rsidR="0064535C" w:rsidRDefault="0064535C" w:rsidP="00B56FD7"/>
    <w:p w14:paraId="0C6E47F2" w14:textId="2ECC44AA" w:rsidR="0064535C" w:rsidRDefault="0064535C" w:rsidP="00B56FD7"/>
    <w:p w14:paraId="6739E05E" w14:textId="0A6D3976" w:rsidR="0064535C" w:rsidRDefault="0064535C" w:rsidP="00B56FD7"/>
    <w:p w14:paraId="5E068363" w14:textId="60FCE1F3" w:rsidR="0064535C" w:rsidRDefault="0064535C" w:rsidP="00B56FD7"/>
    <w:p w14:paraId="6FA91743" w14:textId="44EE647E" w:rsidR="0064535C" w:rsidRDefault="0064535C" w:rsidP="00B56FD7"/>
    <w:p w14:paraId="0892190F" w14:textId="67D7FB69" w:rsidR="0064535C" w:rsidRDefault="0064535C" w:rsidP="00B56FD7"/>
    <w:p w14:paraId="63D4D65D" w14:textId="7730AB36" w:rsidR="0064535C" w:rsidRDefault="0064535C" w:rsidP="00B56FD7"/>
    <w:p w14:paraId="2125395F" w14:textId="2C16A3A4" w:rsidR="0064535C" w:rsidRDefault="0064535C" w:rsidP="00B56FD7"/>
    <w:p w14:paraId="7B9091E8" w14:textId="743A6E7C" w:rsidR="0064535C" w:rsidRDefault="0064535C" w:rsidP="00B56FD7"/>
    <w:p w14:paraId="00AD78F9" w14:textId="1A06878E" w:rsidR="0064535C" w:rsidRDefault="0064535C" w:rsidP="00B56FD7"/>
    <w:p w14:paraId="078B14AD" w14:textId="7DA4F7C4" w:rsidR="0064535C" w:rsidRDefault="0064535C" w:rsidP="00B56FD7"/>
    <w:p w14:paraId="3CC20444" w14:textId="7A2A6FB4" w:rsidR="0064535C" w:rsidRDefault="0064535C" w:rsidP="00B56FD7"/>
    <w:p w14:paraId="490C45C6" w14:textId="76DDA0A8" w:rsidR="0064535C" w:rsidRDefault="0064535C" w:rsidP="00B56FD7"/>
    <w:p w14:paraId="2F69442B" w14:textId="7468F844" w:rsidR="0064535C" w:rsidRDefault="0064535C" w:rsidP="00B56FD7"/>
    <w:p w14:paraId="7A092FF3" w14:textId="4D81892B" w:rsidR="0064535C" w:rsidRDefault="0064535C" w:rsidP="00B56FD7"/>
    <w:p w14:paraId="7D781541" w14:textId="02D44844" w:rsidR="0064535C" w:rsidRDefault="0064535C" w:rsidP="00B56FD7"/>
    <w:p w14:paraId="24E510AD" w14:textId="02BD8AA1" w:rsidR="0064535C" w:rsidRDefault="0064535C" w:rsidP="00B56FD7"/>
    <w:p w14:paraId="3C7BFB6F" w14:textId="7B69ACF6" w:rsidR="0064535C" w:rsidRDefault="0064535C" w:rsidP="00B56FD7"/>
    <w:p w14:paraId="201D4FD5" w14:textId="1F8C589A" w:rsidR="0064535C" w:rsidRDefault="0064535C" w:rsidP="00B56FD7"/>
    <w:p w14:paraId="662FC497" w14:textId="2E71E32E" w:rsidR="0064535C" w:rsidRDefault="0064535C" w:rsidP="00B56FD7"/>
    <w:p w14:paraId="5EEC5C04" w14:textId="62253001" w:rsidR="00837423" w:rsidRDefault="00837423" w:rsidP="00837423">
      <w:pPr>
        <w:jc w:val="center"/>
      </w:pPr>
      <w:r>
        <w:rPr>
          <w:noProof/>
        </w:rPr>
        <mc:AlternateContent>
          <mc:Choice Requires="wps">
            <w:drawing>
              <wp:anchor distT="0" distB="0" distL="114300" distR="114300" simplePos="0" relativeHeight="251669504" behindDoc="0" locked="0" layoutInCell="1" allowOverlap="1" wp14:anchorId="5F013369" wp14:editId="454B03BF">
                <wp:simplePos x="0" y="0"/>
                <wp:positionH relativeFrom="column">
                  <wp:posOffset>288290</wp:posOffset>
                </wp:positionH>
                <wp:positionV relativeFrom="paragraph">
                  <wp:posOffset>16246</wp:posOffset>
                </wp:positionV>
                <wp:extent cx="4980305" cy="635"/>
                <wp:effectExtent l="0" t="0" r="0" b="0"/>
                <wp:wrapThrough wrapText="bothSides">
                  <wp:wrapPolygon edited="0">
                    <wp:start x="0" y="0"/>
                    <wp:lineTo x="0" y="20057"/>
                    <wp:lineTo x="21482" y="20057"/>
                    <wp:lineTo x="21482"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4980305" cy="635"/>
                        </a:xfrm>
                        <a:prstGeom prst="rect">
                          <a:avLst/>
                        </a:prstGeom>
                        <a:solidFill>
                          <a:prstClr val="white"/>
                        </a:solidFill>
                        <a:ln>
                          <a:noFill/>
                        </a:ln>
                      </wps:spPr>
                      <wps:txbx>
                        <w:txbxContent>
                          <w:p w14:paraId="4DA8537E" w14:textId="68482B51" w:rsidR="00837423" w:rsidRPr="00837423" w:rsidRDefault="00837423" w:rsidP="00837423">
                            <w:pPr>
                              <w:pStyle w:val="Caption"/>
                              <w:jc w:val="center"/>
                              <w:rPr>
                                <w:i w:val="0"/>
                                <w:iCs w:val="0"/>
                                <w:noProof/>
                              </w:rPr>
                            </w:pPr>
                            <w:r w:rsidRPr="00837423">
                              <w:rPr>
                                <w:i w:val="0"/>
                                <w:iCs w:val="0"/>
                              </w:rPr>
                              <w:t>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13369" id="Text Box 25" o:spid="_x0000_s1029" type="#_x0000_t202" style="position:absolute;left:0;text-align:left;margin-left:22.7pt;margin-top:1.3pt;width:392.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" stroked="f">
                <v:textbox style="mso-fit-shape-to-text:t" inset="0,0,0,0">
                  <w:txbxContent>
                    <w:p w14:paraId="4DA8537E" w14:textId="68482B51" w:rsidR="00837423" w:rsidRPr="00837423" w:rsidRDefault="00837423" w:rsidP="00837423">
                      <w:pPr>
                        <w:pStyle w:val="Caption"/>
                        <w:jc w:val="center"/>
                        <w:rPr>
                          <w:i w:val="0"/>
                          <w:iCs w:val="0"/>
                          <w:noProof/>
                        </w:rPr>
                      </w:pPr>
                      <w:r w:rsidRPr="00837423">
                        <w:rPr>
                          <w:i w:val="0"/>
                          <w:iCs w:val="0"/>
                        </w:rPr>
                        <w:t>Class Diagram</w:t>
                      </w:r>
                    </w:p>
                  </w:txbxContent>
                </v:textbox>
                <w10:wrap type="through"/>
              </v:shape>
            </w:pict>
          </mc:Fallback>
        </mc:AlternateContent>
      </w:r>
    </w:p>
    <w:p w14:paraId="5744BA72" w14:textId="064979EF" w:rsidR="00837423" w:rsidRPr="00837423" w:rsidRDefault="00837423" w:rsidP="00837423">
      <w:pPr>
        <w:jc w:val="center"/>
      </w:pPr>
    </w:p>
    <w:p w14:paraId="3F362829" w14:textId="46C06B97" w:rsidR="00F003DE" w:rsidRPr="003E2F30" w:rsidRDefault="00B56FD7" w:rsidP="00837423">
      <w:r w:rsidRPr="00F003DE">
        <w:rPr>
          <w:b/>
          <w:bCs/>
        </w:rPr>
        <w:lastRenderedPageBreak/>
        <w:t>Implementation</w:t>
      </w:r>
    </w:p>
    <w:p w14:paraId="66B43464" w14:textId="0BB5B2F1" w:rsidR="00B56FD7" w:rsidRPr="00792D9D" w:rsidRDefault="00B56FD7" w:rsidP="00B56FD7">
      <w:pPr>
        <w:rPr>
          <w:b/>
          <w:bCs/>
        </w:rPr>
      </w:pPr>
      <w:r w:rsidRPr="00792D9D">
        <w:rPr>
          <w:b/>
          <w:bCs/>
        </w:rPr>
        <w:t>•</w:t>
      </w:r>
      <w:r w:rsidR="007749E0" w:rsidRPr="00792D9D">
        <w:rPr>
          <w:b/>
          <w:bCs/>
        </w:rPr>
        <w:t xml:space="preserve"> </w:t>
      </w:r>
      <w:r w:rsidRPr="00792D9D">
        <w:rPr>
          <w:b/>
          <w:bCs/>
        </w:rPr>
        <w:t>Interface layer</w:t>
      </w:r>
    </w:p>
    <w:p w14:paraId="2A4AC2EF" w14:textId="23DA3C9E" w:rsidR="00B56FD7" w:rsidRDefault="00B56FD7" w:rsidP="00B56FD7">
      <w:r>
        <w:t>The interface layer of this system is built using HTML and CSS style sheets.</w:t>
      </w:r>
    </w:p>
    <w:p w14:paraId="065440E2" w14:textId="77777777" w:rsidR="003E2F30" w:rsidRDefault="003E2F30" w:rsidP="00B56FD7"/>
    <w:p w14:paraId="1183B330" w14:textId="0B5117EE" w:rsidR="00514EB3" w:rsidRDefault="00B56FD7" w:rsidP="00B56FD7">
      <w:r>
        <w:t>1.</w:t>
      </w:r>
      <w:r>
        <w:tab/>
      </w:r>
      <w:r w:rsidR="00514EB3">
        <w:t xml:space="preserve">Index </w:t>
      </w:r>
      <w:r>
        <w:t>page</w:t>
      </w:r>
      <w:r w:rsidR="00514EB3">
        <w:t>-01</w:t>
      </w:r>
    </w:p>
    <w:p w14:paraId="6D080858" w14:textId="118D3401" w:rsidR="00514EB3" w:rsidRDefault="00514EB3" w:rsidP="00B56FD7">
      <w:r>
        <w:rPr>
          <w:noProof/>
        </w:rPr>
        <w:drawing>
          <wp:inline distT="0" distB="0" distL="0" distR="0" wp14:anchorId="6A3DC2D9" wp14:editId="1A5202EC">
            <wp:extent cx="5731510" cy="32224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400"/>
                    </a:xfrm>
                    <a:prstGeom prst="rect">
                      <a:avLst/>
                    </a:prstGeom>
                  </pic:spPr>
                </pic:pic>
              </a:graphicData>
            </a:graphic>
          </wp:inline>
        </w:drawing>
      </w:r>
    </w:p>
    <w:p w14:paraId="52965806" w14:textId="6949DC84" w:rsidR="004653A5" w:rsidRDefault="004653A5" w:rsidP="00B56FD7"/>
    <w:p w14:paraId="519D998E" w14:textId="77777777" w:rsidR="003E2F30" w:rsidRDefault="003E2F30" w:rsidP="00B56FD7"/>
    <w:p w14:paraId="2C7CCF70" w14:textId="683503CA" w:rsidR="00B56FD7" w:rsidRDefault="00B56FD7" w:rsidP="00B56FD7">
      <w:r>
        <w:t>2.</w:t>
      </w:r>
      <w:r>
        <w:tab/>
        <w:t>Index Page</w:t>
      </w:r>
      <w:r w:rsidR="00514EB3">
        <w:t>-02</w:t>
      </w:r>
    </w:p>
    <w:p w14:paraId="0D3C708D" w14:textId="77777777" w:rsidR="004653A5" w:rsidRDefault="004653A5" w:rsidP="00B56FD7">
      <w:r>
        <w:rPr>
          <w:noProof/>
        </w:rPr>
        <w:drawing>
          <wp:inline distT="0" distB="0" distL="0" distR="0" wp14:anchorId="40F3BAAF" wp14:editId="6C86D2C7">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50F9D24" w14:textId="1BCAA3E2" w:rsidR="00B56FD7" w:rsidRDefault="00B56FD7" w:rsidP="00B56FD7">
      <w:r>
        <w:lastRenderedPageBreak/>
        <w:t>3.</w:t>
      </w:r>
      <w:r>
        <w:tab/>
      </w:r>
      <w:r w:rsidR="004653A5">
        <w:t xml:space="preserve">User </w:t>
      </w:r>
      <w:r>
        <w:t>Sign in Page</w:t>
      </w:r>
    </w:p>
    <w:p w14:paraId="47FDC8F4" w14:textId="77777777" w:rsidR="009B42C9" w:rsidRDefault="009B42C9" w:rsidP="00B56FD7"/>
    <w:p w14:paraId="0E348738" w14:textId="13DD5DBC" w:rsidR="004653A5" w:rsidRDefault="00853B0C" w:rsidP="00B56FD7">
      <w:r>
        <w:rPr>
          <w:noProof/>
        </w:rPr>
        <w:drawing>
          <wp:inline distT="0" distB="0" distL="0" distR="0" wp14:anchorId="28CC7EB3" wp14:editId="53A9A5E1">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E61B2AA" w14:textId="750FF487" w:rsidR="00B63C38" w:rsidRDefault="00B63C38" w:rsidP="00B56FD7"/>
    <w:p w14:paraId="0024D7E8" w14:textId="77777777" w:rsidR="00B63C38" w:rsidRDefault="00B63C38" w:rsidP="00B56FD7"/>
    <w:p w14:paraId="1C7D112B" w14:textId="6E1306CA" w:rsidR="00B56FD7" w:rsidRDefault="00B56FD7" w:rsidP="00B56FD7">
      <w:r>
        <w:t>4.</w:t>
      </w:r>
      <w:r>
        <w:tab/>
      </w:r>
      <w:r w:rsidR="004653A5">
        <w:t xml:space="preserve">User </w:t>
      </w:r>
      <w:r>
        <w:t>Registration Page</w:t>
      </w:r>
    </w:p>
    <w:p w14:paraId="6AF85E87" w14:textId="77777777" w:rsidR="009B42C9" w:rsidRDefault="009B42C9" w:rsidP="00B56FD7"/>
    <w:p w14:paraId="71491A66" w14:textId="59634A4C" w:rsidR="00853B0C" w:rsidRDefault="00853B0C" w:rsidP="00B56FD7">
      <w:r>
        <w:rPr>
          <w:noProof/>
        </w:rPr>
        <w:drawing>
          <wp:inline distT="0" distB="0" distL="0" distR="0" wp14:anchorId="50723DF4" wp14:editId="63E875E3">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1262DC2" w14:textId="40B657C0" w:rsidR="009B42C9" w:rsidRDefault="009B42C9" w:rsidP="00B56FD7"/>
    <w:p w14:paraId="2E512649" w14:textId="7A368792" w:rsidR="009B42C9" w:rsidRDefault="009B42C9" w:rsidP="00B56FD7"/>
    <w:p w14:paraId="18FBF011" w14:textId="143571C1" w:rsidR="009B42C9" w:rsidRDefault="009B42C9" w:rsidP="00B56FD7"/>
    <w:p w14:paraId="6159A7B8" w14:textId="77777777" w:rsidR="009B42C9" w:rsidRDefault="009B42C9" w:rsidP="00B56FD7"/>
    <w:p w14:paraId="2AAFC15A" w14:textId="554F57A7" w:rsidR="00B56FD7" w:rsidRDefault="00B56FD7" w:rsidP="00B56FD7">
      <w:r>
        <w:t>5.</w:t>
      </w:r>
      <w:r>
        <w:tab/>
      </w:r>
      <w:r w:rsidR="00F003DE">
        <w:t>Dashboard</w:t>
      </w:r>
      <w:r>
        <w:t xml:space="preserve"> </w:t>
      </w:r>
      <w:r w:rsidR="00F003DE">
        <w:t>(User)</w:t>
      </w:r>
    </w:p>
    <w:p w14:paraId="5FE29030" w14:textId="77777777" w:rsidR="009B42C9" w:rsidRDefault="009B42C9" w:rsidP="00B56FD7"/>
    <w:p w14:paraId="4C7373F0" w14:textId="478416EF" w:rsidR="00853B0C" w:rsidRDefault="00853B0C" w:rsidP="00B56FD7">
      <w:r>
        <w:rPr>
          <w:noProof/>
        </w:rPr>
        <w:drawing>
          <wp:inline distT="0" distB="0" distL="0" distR="0" wp14:anchorId="12D88C17" wp14:editId="721401CA">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170A78A" w14:textId="49D8355F" w:rsidR="009B42C9" w:rsidRDefault="009B42C9" w:rsidP="00B56FD7"/>
    <w:p w14:paraId="068447FF" w14:textId="77777777" w:rsidR="009B42C9" w:rsidRDefault="009B42C9" w:rsidP="00B56FD7"/>
    <w:p w14:paraId="6ABC7C49" w14:textId="11C25835" w:rsidR="00B56FD7" w:rsidRDefault="00B56FD7" w:rsidP="00B56FD7">
      <w:r>
        <w:t>6.</w:t>
      </w:r>
      <w:r>
        <w:tab/>
        <w:t xml:space="preserve">Account Setting (User) </w:t>
      </w:r>
    </w:p>
    <w:p w14:paraId="67BEA9C4" w14:textId="77777777" w:rsidR="009B42C9" w:rsidRDefault="009B42C9" w:rsidP="00B56FD7"/>
    <w:p w14:paraId="7AA250C9" w14:textId="19106DB9" w:rsidR="00853B0C" w:rsidRDefault="00853B0C" w:rsidP="00B56FD7">
      <w:r>
        <w:rPr>
          <w:noProof/>
        </w:rPr>
        <w:drawing>
          <wp:inline distT="0" distB="0" distL="0" distR="0" wp14:anchorId="264E1D96" wp14:editId="021CBA48">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7680D41" w14:textId="77777777" w:rsidR="009B42C9" w:rsidRDefault="009B42C9" w:rsidP="00B56FD7"/>
    <w:p w14:paraId="7A3214CE" w14:textId="6A1EB73A" w:rsidR="00B56FD7" w:rsidRDefault="00B56FD7" w:rsidP="00B56FD7">
      <w:r>
        <w:t>7.</w:t>
      </w:r>
      <w:r>
        <w:tab/>
        <w:t>Change Password</w:t>
      </w:r>
      <w:r w:rsidR="00B63C38">
        <w:t xml:space="preserve"> </w:t>
      </w:r>
      <w:r w:rsidR="00853B0C">
        <w:t>(User)</w:t>
      </w:r>
    </w:p>
    <w:p w14:paraId="11DA6C93" w14:textId="77777777" w:rsidR="009B42C9" w:rsidRDefault="009B42C9" w:rsidP="00B56FD7"/>
    <w:p w14:paraId="4E000655" w14:textId="4DA394E9" w:rsidR="00853B0C" w:rsidRDefault="00B63C38" w:rsidP="00B56FD7">
      <w:r>
        <w:rPr>
          <w:noProof/>
        </w:rPr>
        <w:drawing>
          <wp:inline distT="0" distB="0" distL="0" distR="0" wp14:anchorId="1B7CD2F3" wp14:editId="701FED3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794803F" w14:textId="37089CF2" w:rsidR="009B42C9" w:rsidRDefault="009B42C9" w:rsidP="00B56FD7"/>
    <w:p w14:paraId="6079C242" w14:textId="71A146FD" w:rsidR="009B42C9" w:rsidRDefault="009B42C9" w:rsidP="00B56FD7"/>
    <w:p w14:paraId="532D5C62" w14:textId="77777777" w:rsidR="009B42C9" w:rsidRDefault="009B42C9" w:rsidP="00B56FD7"/>
    <w:p w14:paraId="54BAB688" w14:textId="0E3DFAD7" w:rsidR="00B56FD7" w:rsidRDefault="00B56FD7" w:rsidP="00B56FD7">
      <w:r>
        <w:t>8.</w:t>
      </w:r>
      <w:r>
        <w:tab/>
        <w:t>Lodge Complaint (User)</w:t>
      </w:r>
    </w:p>
    <w:p w14:paraId="7ACCB868" w14:textId="77777777" w:rsidR="009B42C9" w:rsidRDefault="009B42C9" w:rsidP="00B56FD7"/>
    <w:p w14:paraId="5FC05C49" w14:textId="4FA9BF19" w:rsidR="009B42C9" w:rsidRDefault="009B42C9" w:rsidP="00B56FD7">
      <w:r>
        <w:rPr>
          <w:noProof/>
        </w:rPr>
        <w:drawing>
          <wp:inline distT="0" distB="0" distL="0" distR="0" wp14:anchorId="1CDEDB81" wp14:editId="2149E1E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406EC18" w14:textId="77777777" w:rsidR="009B42C9" w:rsidRDefault="009B42C9" w:rsidP="00B56FD7"/>
    <w:p w14:paraId="05AA5DC1" w14:textId="39851F25" w:rsidR="00B56FD7" w:rsidRDefault="00B56FD7" w:rsidP="00B56FD7">
      <w:r>
        <w:t>9.</w:t>
      </w:r>
      <w:r>
        <w:tab/>
        <w:t>Complaint History</w:t>
      </w:r>
    </w:p>
    <w:p w14:paraId="43089A0B" w14:textId="77777777" w:rsidR="009B42C9" w:rsidRDefault="009B42C9" w:rsidP="00B56FD7"/>
    <w:p w14:paraId="587CBA99" w14:textId="3C0A7C67" w:rsidR="009B42C9" w:rsidRDefault="009B42C9" w:rsidP="00B56FD7">
      <w:r>
        <w:rPr>
          <w:noProof/>
        </w:rPr>
        <w:drawing>
          <wp:inline distT="0" distB="0" distL="0" distR="0" wp14:anchorId="07916AD3" wp14:editId="10376E0A">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9533E2D" w14:textId="10F42DB7" w:rsidR="009B42C9" w:rsidRDefault="009B42C9" w:rsidP="00B56FD7"/>
    <w:p w14:paraId="028A7C55" w14:textId="26113A11" w:rsidR="009B42C9" w:rsidRDefault="009B42C9" w:rsidP="00B56FD7"/>
    <w:p w14:paraId="7DED5DC9" w14:textId="77777777" w:rsidR="00177595" w:rsidRDefault="00177595" w:rsidP="00B56FD7"/>
    <w:p w14:paraId="155FBDB2" w14:textId="348A7AFF" w:rsidR="00B56FD7" w:rsidRDefault="00B56FD7" w:rsidP="00B56FD7">
      <w:r>
        <w:t>10.</w:t>
      </w:r>
      <w:r>
        <w:tab/>
        <w:t>Sign In (Admin)</w:t>
      </w:r>
    </w:p>
    <w:p w14:paraId="3F9D4CF9" w14:textId="77777777" w:rsidR="009B42C9" w:rsidRDefault="009B42C9" w:rsidP="00B56FD7"/>
    <w:p w14:paraId="7A060351" w14:textId="109ED01D" w:rsidR="009B42C9" w:rsidRDefault="009B42C9" w:rsidP="00B56FD7">
      <w:r>
        <w:rPr>
          <w:noProof/>
        </w:rPr>
        <w:drawing>
          <wp:inline distT="0" distB="0" distL="0" distR="0" wp14:anchorId="4C529B0B" wp14:editId="02593D1F">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7A2B257" w14:textId="77777777" w:rsidR="009B42C9" w:rsidRDefault="009B42C9" w:rsidP="00B56FD7"/>
    <w:p w14:paraId="4C9921A0" w14:textId="7573B045" w:rsidR="00B56FD7" w:rsidRDefault="00B56FD7" w:rsidP="00B56FD7">
      <w:r>
        <w:t>11.</w:t>
      </w:r>
      <w:r>
        <w:tab/>
        <w:t>Change Password (Admin)</w:t>
      </w:r>
    </w:p>
    <w:p w14:paraId="723E3608" w14:textId="77777777" w:rsidR="00177595" w:rsidRDefault="00177595" w:rsidP="00B56FD7"/>
    <w:p w14:paraId="6199F648" w14:textId="57ABD18F" w:rsidR="00177595" w:rsidRDefault="00177595" w:rsidP="00B56FD7">
      <w:r>
        <w:rPr>
          <w:noProof/>
        </w:rPr>
        <w:drawing>
          <wp:inline distT="0" distB="0" distL="0" distR="0" wp14:anchorId="713F8773" wp14:editId="21452A47">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5933024" w14:textId="2B0B84E3" w:rsidR="00177595" w:rsidRDefault="00177595" w:rsidP="00B56FD7"/>
    <w:p w14:paraId="73F5B78D" w14:textId="7944C4F6" w:rsidR="00177595" w:rsidRDefault="00177595" w:rsidP="00B56FD7"/>
    <w:p w14:paraId="5E44FBD7" w14:textId="77777777" w:rsidR="00177595" w:rsidRDefault="00177595" w:rsidP="00B56FD7"/>
    <w:p w14:paraId="38E27BD4" w14:textId="348F9A2E" w:rsidR="00B56FD7" w:rsidRDefault="00B56FD7" w:rsidP="00B56FD7">
      <w:r>
        <w:t>12.</w:t>
      </w:r>
      <w:r>
        <w:tab/>
        <w:t>Manage Complaint (Admin)</w:t>
      </w:r>
    </w:p>
    <w:p w14:paraId="041A973A" w14:textId="0B284E9C" w:rsidR="00177595" w:rsidRDefault="00177595" w:rsidP="00B56FD7"/>
    <w:p w14:paraId="245C758A" w14:textId="416457CC" w:rsidR="00177595" w:rsidRDefault="00177595" w:rsidP="00B56FD7">
      <w:r>
        <w:rPr>
          <w:noProof/>
        </w:rPr>
        <w:drawing>
          <wp:inline distT="0" distB="0" distL="0" distR="0" wp14:anchorId="798A9D29" wp14:editId="02DBB2BB">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188F8DD" w14:textId="77777777" w:rsidR="00177595" w:rsidRDefault="00177595" w:rsidP="00B56FD7"/>
    <w:p w14:paraId="1A08C7C1" w14:textId="177E454B" w:rsidR="00B56FD7" w:rsidRDefault="00B56FD7" w:rsidP="00B56FD7">
      <w:r>
        <w:t>13.</w:t>
      </w:r>
      <w:r>
        <w:tab/>
        <w:t>Manage Users (Admin)</w:t>
      </w:r>
    </w:p>
    <w:p w14:paraId="62350E15" w14:textId="286A328B" w:rsidR="00177595" w:rsidRDefault="00177595" w:rsidP="00B56FD7"/>
    <w:p w14:paraId="0D21BC17" w14:textId="6C3A629E" w:rsidR="00177595" w:rsidRDefault="00177595" w:rsidP="00B56FD7">
      <w:r>
        <w:rPr>
          <w:noProof/>
        </w:rPr>
        <w:drawing>
          <wp:inline distT="0" distB="0" distL="0" distR="0" wp14:anchorId="045988D7" wp14:editId="4666AE52">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6E637A5" w14:textId="2C29283D" w:rsidR="00177595" w:rsidRDefault="00177595" w:rsidP="00B56FD7"/>
    <w:p w14:paraId="41F965BE" w14:textId="005C096A" w:rsidR="00177595" w:rsidRDefault="00177595" w:rsidP="00B56FD7"/>
    <w:p w14:paraId="65E1E326" w14:textId="77777777" w:rsidR="00177595" w:rsidRDefault="00177595" w:rsidP="00B56FD7"/>
    <w:p w14:paraId="5DE40749" w14:textId="17C10759" w:rsidR="00B56FD7" w:rsidRDefault="00B56FD7" w:rsidP="00B56FD7">
      <w:r>
        <w:t>14.</w:t>
      </w:r>
      <w:r>
        <w:tab/>
        <w:t>Add Category (Admin)</w:t>
      </w:r>
    </w:p>
    <w:p w14:paraId="6343B0E7" w14:textId="36E68A60" w:rsidR="00177595" w:rsidRDefault="00177595" w:rsidP="00B56FD7"/>
    <w:p w14:paraId="45575366" w14:textId="25D41920" w:rsidR="00177595" w:rsidRDefault="00177595" w:rsidP="00B56FD7">
      <w:r>
        <w:rPr>
          <w:noProof/>
        </w:rPr>
        <w:drawing>
          <wp:inline distT="0" distB="0" distL="0" distR="0" wp14:anchorId="25B2BE8F" wp14:editId="67E2BC3B">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4D4AD33" w14:textId="77777777" w:rsidR="00177595" w:rsidRDefault="00177595" w:rsidP="00B56FD7"/>
    <w:p w14:paraId="17460120" w14:textId="1631828A" w:rsidR="00B56FD7" w:rsidRDefault="00B56FD7" w:rsidP="00B56FD7">
      <w:r>
        <w:t>15.</w:t>
      </w:r>
      <w:r>
        <w:tab/>
        <w:t>Add Sub Category (Admin)</w:t>
      </w:r>
    </w:p>
    <w:p w14:paraId="0469B6BD" w14:textId="3BC99B5E" w:rsidR="00177595" w:rsidRDefault="00177595" w:rsidP="00B56FD7"/>
    <w:p w14:paraId="405A3459" w14:textId="41E50E0B" w:rsidR="00177595" w:rsidRDefault="00177595" w:rsidP="00B56FD7">
      <w:r>
        <w:rPr>
          <w:noProof/>
        </w:rPr>
        <w:drawing>
          <wp:inline distT="0" distB="0" distL="0" distR="0" wp14:anchorId="0B58A1C1" wp14:editId="5B958014">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997A2C7" w14:textId="0AEFEAD7" w:rsidR="00177595" w:rsidRDefault="00177595" w:rsidP="00B56FD7"/>
    <w:p w14:paraId="3110F84C" w14:textId="73124C4E" w:rsidR="003E2F30" w:rsidRDefault="003E2F30" w:rsidP="00B56FD7"/>
    <w:p w14:paraId="20063E3B" w14:textId="77777777" w:rsidR="003E2F30" w:rsidRDefault="003E2F30" w:rsidP="00B56FD7"/>
    <w:p w14:paraId="3EDC8D64" w14:textId="294C8F0D" w:rsidR="00B56FD7" w:rsidRDefault="00B56FD7" w:rsidP="00B56FD7">
      <w:r>
        <w:t>16.</w:t>
      </w:r>
      <w:r>
        <w:tab/>
        <w:t>Add Recipient (Admin)</w:t>
      </w:r>
    </w:p>
    <w:p w14:paraId="7918A8A1" w14:textId="420A308F" w:rsidR="00177595" w:rsidRDefault="00177595" w:rsidP="00B56FD7"/>
    <w:p w14:paraId="409D30C8" w14:textId="2A8E1482" w:rsidR="00F003DE" w:rsidRDefault="00177595" w:rsidP="00B56FD7">
      <w:r>
        <w:rPr>
          <w:noProof/>
        </w:rPr>
        <w:drawing>
          <wp:inline distT="0" distB="0" distL="0" distR="0" wp14:anchorId="6E2DE8BB" wp14:editId="3B860A1F">
            <wp:extent cx="5731510" cy="32224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400"/>
                    </a:xfrm>
                    <a:prstGeom prst="rect">
                      <a:avLst/>
                    </a:prstGeom>
                  </pic:spPr>
                </pic:pic>
              </a:graphicData>
            </a:graphic>
          </wp:inline>
        </w:drawing>
      </w:r>
    </w:p>
    <w:p w14:paraId="2E290D12" w14:textId="1173278B" w:rsidR="00B56FD7" w:rsidRPr="00792D9D" w:rsidRDefault="00B56FD7" w:rsidP="00B56FD7">
      <w:pPr>
        <w:rPr>
          <w:b/>
          <w:bCs/>
        </w:rPr>
      </w:pPr>
      <w:r w:rsidRPr="00792D9D">
        <w:rPr>
          <w:b/>
          <w:bCs/>
        </w:rPr>
        <w:lastRenderedPageBreak/>
        <w:t>•Data layer</w:t>
      </w:r>
    </w:p>
    <w:p w14:paraId="77E739E9" w14:textId="77777777" w:rsidR="00B56FD7" w:rsidRDefault="00B56FD7" w:rsidP="00B56FD7">
      <w:r>
        <w:t>The data layer of this system is created using SQL server. The database has been modeled using an entity relationship diagram.</w:t>
      </w:r>
    </w:p>
    <w:p w14:paraId="7CA59FB2" w14:textId="27B5861C" w:rsidR="00B56FD7" w:rsidRDefault="00B56FD7" w:rsidP="00B56FD7"/>
    <w:p w14:paraId="79E6B390" w14:textId="2EE63DA2" w:rsidR="003E2F30" w:rsidRDefault="003E2F30" w:rsidP="00B56FD7">
      <w:r>
        <w:rPr>
          <w:noProof/>
        </w:rPr>
        <w:drawing>
          <wp:inline distT="0" distB="0" distL="0" distR="0" wp14:anchorId="51D74438" wp14:editId="52804544">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A02F2D8" w14:textId="0E2B3FD5" w:rsidR="00F003DE" w:rsidRDefault="00F003DE" w:rsidP="00B56FD7"/>
    <w:p w14:paraId="27B082AA" w14:textId="39918C53" w:rsidR="00F003DE" w:rsidRDefault="00F003DE" w:rsidP="00B56FD7"/>
    <w:p w14:paraId="1FC11A74" w14:textId="4E20A6DC" w:rsidR="00F003DE" w:rsidRDefault="00F003DE" w:rsidP="00B56FD7"/>
    <w:p w14:paraId="55AE3424" w14:textId="77777777" w:rsidR="00F003DE" w:rsidRDefault="00F003DE" w:rsidP="00B56FD7"/>
    <w:p w14:paraId="78EC59D6" w14:textId="1DEE15B3" w:rsidR="00B56FD7" w:rsidRDefault="00B56FD7" w:rsidP="00B56FD7"/>
    <w:p w14:paraId="51C33F41" w14:textId="4A5E888A" w:rsidR="003E2F30" w:rsidRDefault="003E2F30" w:rsidP="00B56FD7"/>
    <w:p w14:paraId="27A8ED80" w14:textId="260BD239" w:rsidR="003E2F30" w:rsidRDefault="003E2F30" w:rsidP="00B56FD7"/>
    <w:p w14:paraId="2E8C94B2" w14:textId="62314F26" w:rsidR="00C712A2" w:rsidRDefault="00C712A2" w:rsidP="00B56FD7"/>
    <w:p w14:paraId="18B64085" w14:textId="77777777" w:rsidR="00C712A2" w:rsidRDefault="00C712A2" w:rsidP="00B56FD7"/>
    <w:p w14:paraId="635725FC" w14:textId="21591CC6" w:rsidR="003E2F30" w:rsidRDefault="003E2F30" w:rsidP="00B56FD7"/>
    <w:p w14:paraId="72B1A4CE" w14:textId="240C5A9D" w:rsidR="003E2F30" w:rsidRDefault="003E2F30" w:rsidP="00B56FD7"/>
    <w:p w14:paraId="08FD028B" w14:textId="6D57493D" w:rsidR="003E2F30" w:rsidRDefault="003E2F30" w:rsidP="00B56FD7"/>
    <w:p w14:paraId="48A19296" w14:textId="79814DD8" w:rsidR="003E2F30" w:rsidRDefault="003E2F30" w:rsidP="00B56FD7"/>
    <w:p w14:paraId="70945100" w14:textId="04F45ED2" w:rsidR="003E2F30" w:rsidRDefault="003E2F30" w:rsidP="00B56FD7"/>
    <w:p w14:paraId="2DE64E78" w14:textId="632031E4" w:rsidR="003E2F30" w:rsidRDefault="003E2F30" w:rsidP="00B56FD7"/>
    <w:p w14:paraId="63088006" w14:textId="77777777" w:rsidR="00C712A2" w:rsidRDefault="00C712A2" w:rsidP="00C712A2"/>
    <w:p w14:paraId="1B20C75A" w14:textId="2C1511CB" w:rsidR="003E2F30" w:rsidRDefault="00C712A2" w:rsidP="00792D9D">
      <w:pPr>
        <w:pStyle w:val="Heading1"/>
        <w:jc w:val="center"/>
        <w:rPr>
          <w:rFonts w:asciiTheme="minorHAnsi" w:hAnsiTheme="minorHAnsi" w:cstheme="minorHAnsi"/>
          <w:color w:val="000000" w:themeColor="text1"/>
          <w:sz w:val="56"/>
          <w:szCs w:val="56"/>
        </w:rPr>
      </w:pPr>
      <w:bookmarkStart w:id="28" w:name="_USER_EVALUATION"/>
      <w:bookmarkEnd w:id="28"/>
      <w:r w:rsidRPr="00C712A2">
        <w:rPr>
          <w:rFonts w:asciiTheme="minorHAnsi" w:hAnsiTheme="minorHAnsi" w:cstheme="minorHAnsi"/>
          <w:color w:val="000000" w:themeColor="text1"/>
          <w:sz w:val="56"/>
          <w:szCs w:val="56"/>
        </w:rPr>
        <w:lastRenderedPageBreak/>
        <w:t>USER EVALUATION</w:t>
      </w:r>
    </w:p>
    <w:p w14:paraId="3F586B05" w14:textId="77777777" w:rsidR="002C39AF" w:rsidRPr="002C39AF" w:rsidRDefault="002C39AF" w:rsidP="002C39AF"/>
    <w:p w14:paraId="3E2B6D20" w14:textId="1888399C" w:rsidR="00C712A2" w:rsidRPr="002C39AF" w:rsidRDefault="00C712A2" w:rsidP="00792D9D">
      <w:pPr>
        <w:pStyle w:val="ListParagraph"/>
        <w:numPr>
          <w:ilvl w:val="0"/>
          <w:numId w:val="7"/>
        </w:numPr>
        <w:spacing w:line="254" w:lineRule="auto"/>
        <w:jc w:val="both"/>
        <w:rPr>
          <w:rFonts w:cstheme="minorHAnsi"/>
          <w:b/>
          <w:bCs/>
        </w:rPr>
      </w:pPr>
      <w:bookmarkStart w:id="29" w:name="_TESTING"/>
      <w:bookmarkEnd w:id="29"/>
      <w:r w:rsidRPr="002C39AF">
        <w:rPr>
          <w:rFonts w:cstheme="minorHAnsi"/>
          <w:b/>
          <w:bCs/>
        </w:rPr>
        <w:t xml:space="preserve">Sampling of Subjects </w:t>
      </w:r>
    </w:p>
    <w:p w14:paraId="2E8F237D" w14:textId="3D16E09A" w:rsidR="00C712A2" w:rsidRPr="00C712A2" w:rsidRDefault="00C712A2" w:rsidP="00792D9D">
      <w:pPr>
        <w:ind w:left="720"/>
        <w:jc w:val="both"/>
        <w:rPr>
          <w:rFonts w:cstheme="minorHAnsi"/>
        </w:rPr>
      </w:pPr>
      <w:r w:rsidRPr="00C712A2">
        <w:rPr>
          <w:rFonts w:cstheme="minorHAnsi"/>
        </w:rPr>
        <w:t xml:space="preserve">Sampling is a Statistic and quantitative research methodology. Since it is generally impossible to study an entire population (every individual in a country, all college students, every geographic area, etc.), researchers typically rely on sampling to acquire a section of the population to perform an experiment or observational study. It is important that the group selected be representative of the population, and not biased in a systematic manner. </w:t>
      </w:r>
    </w:p>
    <w:p w14:paraId="43911624" w14:textId="31B34000" w:rsidR="00C712A2" w:rsidRPr="00C712A2" w:rsidRDefault="00C712A2" w:rsidP="00792D9D">
      <w:pPr>
        <w:ind w:left="720"/>
        <w:jc w:val="both"/>
        <w:rPr>
          <w:rFonts w:cstheme="minorHAnsi"/>
        </w:rPr>
      </w:pPr>
      <w:r w:rsidRPr="00C712A2">
        <w:rPr>
          <w:rFonts w:cstheme="minorHAnsi"/>
        </w:rPr>
        <w:t xml:space="preserve">There are three main types of Sampling. </w:t>
      </w:r>
    </w:p>
    <w:p w14:paraId="07B6DAEA" w14:textId="60AAA4E6" w:rsidR="00C712A2" w:rsidRPr="00792D9D" w:rsidRDefault="00C712A2" w:rsidP="00792D9D">
      <w:pPr>
        <w:pStyle w:val="ListParagraph"/>
        <w:numPr>
          <w:ilvl w:val="0"/>
          <w:numId w:val="30"/>
        </w:numPr>
        <w:spacing w:before="240" w:line="254" w:lineRule="auto"/>
        <w:jc w:val="both"/>
        <w:rPr>
          <w:rFonts w:cstheme="minorHAnsi"/>
        </w:rPr>
      </w:pPr>
      <w:r w:rsidRPr="00C712A2">
        <w:rPr>
          <w:rFonts w:cstheme="minorHAnsi"/>
        </w:rPr>
        <w:t>Simple Random Sampling</w:t>
      </w:r>
      <w:r>
        <w:rPr>
          <w:rFonts w:cstheme="minorHAnsi"/>
        </w:rPr>
        <w:t xml:space="preserve"> </w:t>
      </w:r>
      <w:r w:rsidRPr="00C712A2">
        <w:rPr>
          <w:rFonts w:cstheme="minorHAnsi"/>
        </w:rPr>
        <w:t>- Simple random sampling is the basic sampling technique where we select a group of subjects (a sample) for study from a larger group (a population).</w:t>
      </w:r>
    </w:p>
    <w:p w14:paraId="00AFCA2B" w14:textId="3B70D165" w:rsidR="00C712A2" w:rsidRPr="00792D9D" w:rsidRDefault="00C712A2" w:rsidP="00792D9D">
      <w:pPr>
        <w:pStyle w:val="ListParagraph"/>
        <w:numPr>
          <w:ilvl w:val="0"/>
          <w:numId w:val="30"/>
        </w:numPr>
        <w:spacing w:before="240" w:line="254" w:lineRule="auto"/>
        <w:jc w:val="both"/>
        <w:rPr>
          <w:rFonts w:cstheme="minorHAnsi"/>
        </w:rPr>
      </w:pPr>
      <w:r w:rsidRPr="00C712A2">
        <w:rPr>
          <w:rFonts w:cstheme="minorHAnsi"/>
        </w:rPr>
        <w:t xml:space="preserve">Stratified Random Sampling - A stratified sample is obtained by taking samples from each stratum or sub-group of a population. </w:t>
      </w:r>
    </w:p>
    <w:p w14:paraId="5137756B" w14:textId="594E95D3" w:rsidR="00C712A2" w:rsidRPr="00792D9D" w:rsidRDefault="00C712A2" w:rsidP="00792D9D">
      <w:pPr>
        <w:pStyle w:val="ListParagraph"/>
        <w:numPr>
          <w:ilvl w:val="0"/>
          <w:numId w:val="30"/>
        </w:numPr>
        <w:spacing w:before="240" w:line="254" w:lineRule="auto"/>
        <w:jc w:val="both"/>
        <w:rPr>
          <w:rFonts w:cstheme="minorHAnsi"/>
        </w:rPr>
      </w:pPr>
      <w:r w:rsidRPr="00C712A2">
        <w:rPr>
          <w:rFonts w:cstheme="minorHAnsi"/>
        </w:rPr>
        <w:t xml:space="preserve">Multistage Random Sampling - A multistage random sample is constructed by taking a series of simple random samples in stages </w:t>
      </w:r>
    </w:p>
    <w:p w14:paraId="3F464CFB" w14:textId="36D6B6B7" w:rsidR="00C712A2" w:rsidRPr="00C712A2" w:rsidRDefault="00C712A2" w:rsidP="00792D9D">
      <w:pPr>
        <w:ind w:left="720"/>
        <w:jc w:val="both"/>
        <w:rPr>
          <w:rFonts w:cstheme="minorHAnsi"/>
        </w:rPr>
      </w:pPr>
      <w:r w:rsidRPr="00C712A2">
        <w:rPr>
          <w:rFonts w:cstheme="minorHAnsi"/>
        </w:rPr>
        <w:t xml:space="preserve">According to this system, it is better to select Stratified Random sampling, because this system may be used in a Complaints management of a university, and that means this system can be handle with a normal IT knowledge person to all the students in a university, because this is client-based system. Selecting different people in different IT knowledge levels is a best way to check the system in various levels of knowledge. </w:t>
      </w:r>
    </w:p>
    <w:p w14:paraId="3F63C0FE" w14:textId="06065426" w:rsidR="00C712A2" w:rsidRDefault="00C712A2" w:rsidP="00792D9D">
      <w:pPr>
        <w:ind w:left="720"/>
        <w:jc w:val="both"/>
        <w:rPr>
          <w:rFonts w:eastAsia="Times New Roman" w:cstheme="minorHAnsi"/>
        </w:rPr>
      </w:pPr>
      <w:r w:rsidRPr="00C712A2">
        <w:rPr>
          <w:rFonts w:cstheme="minorHAnsi"/>
        </w:rPr>
        <w:t>This Sample contain System administrators, normal clients, etc. A different set of clients will give the best result regarding the process of the system some They can checked the system, the algorithms, the flow, and the features.</w:t>
      </w:r>
      <w:r w:rsidRPr="00C712A2">
        <w:rPr>
          <w:rFonts w:eastAsia="Times New Roman" w:cstheme="minorHAnsi"/>
        </w:rPr>
        <w:t xml:space="preserve"> </w:t>
      </w:r>
    </w:p>
    <w:p w14:paraId="3BD6EA68" w14:textId="77777777" w:rsidR="00792D9D" w:rsidRPr="00C712A2" w:rsidRDefault="00792D9D" w:rsidP="00792D9D">
      <w:pPr>
        <w:ind w:left="720"/>
        <w:jc w:val="both"/>
        <w:rPr>
          <w:rFonts w:cstheme="minorHAnsi"/>
        </w:rPr>
      </w:pPr>
    </w:p>
    <w:p w14:paraId="264D4291" w14:textId="47EEB7FC" w:rsidR="00792D9D" w:rsidRPr="002C39AF" w:rsidRDefault="00C712A2" w:rsidP="00792D9D">
      <w:pPr>
        <w:pStyle w:val="ListParagraph"/>
        <w:numPr>
          <w:ilvl w:val="0"/>
          <w:numId w:val="7"/>
        </w:numPr>
        <w:spacing w:after="40" w:line="246" w:lineRule="auto"/>
        <w:ind w:right="3813"/>
        <w:jc w:val="both"/>
        <w:rPr>
          <w:rFonts w:cstheme="minorHAnsi"/>
          <w:b/>
          <w:bCs/>
        </w:rPr>
      </w:pPr>
      <w:r w:rsidRPr="002C39AF">
        <w:rPr>
          <w:rFonts w:cstheme="minorHAnsi"/>
          <w:b/>
          <w:bCs/>
        </w:rPr>
        <w:t xml:space="preserve">Evaluation Scenarios </w:t>
      </w:r>
    </w:p>
    <w:p w14:paraId="375D9530" w14:textId="7F430BEC" w:rsidR="00C712A2" w:rsidRDefault="00C712A2" w:rsidP="00C712A2">
      <w:pPr>
        <w:spacing w:after="40" w:line="246" w:lineRule="auto"/>
        <w:ind w:left="720" w:hanging="10"/>
        <w:jc w:val="both"/>
        <w:rPr>
          <w:rFonts w:cstheme="minorHAnsi"/>
        </w:rPr>
      </w:pPr>
      <w:r w:rsidRPr="00C712A2">
        <w:rPr>
          <w:rFonts w:cstheme="minorHAnsi"/>
        </w:rPr>
        <w:t xml:space="preserve">A scenario is a description of a person’s interaction with a system. This interaction is based on different scenarios with the system. These Scenarios describe the process of the system in various levels, in various user angles. </w:t>
      </w:r>
    </w:p>
    <w:p w14:paraId="1C31272F" w14:textId="77777777" w:rsidR="00C712A2" w:rsidRPr="00C712A2" w:rsidRDefault="00C712A2" w:rsidP="00792D9D">
      <w:pPr>
        <w:spacing w:after="40" w:line="246" w:lineRule="auto"/>
        <w:jc w:val="both"/>
        <w:rPr>
          <w:rFonts w:cstheme="minorHAnsi"/>
        </w:rPr>
      </w:pPr>
    </w:p>
    <w:p w14:paraId="3B95C167" w14:textId="3EEB5EE3" w:rsidR="00C712A2" w:rsidRPr="00C712A2" w:rsidRDefault="00C712A2" w:rsidP="00792D9D">
      <w:pPr>
        <w:spacing w:after="40" w:line="246" w:lineRule="auto"/>
        <w:ind w:left="10" w:firstLine="700"/>
        <w:jc w:val="both"/>
        <w:rPr>
          <w:rFonts w:cstheme="minorHAnsi"/>
        </w:rPr>
      </w:pPr>
      <w:r w:rsidRPr="00C712A2">
        <w:rPr>
          <w:rFonts w:cstheme="minorHAnsi"/>
        </w:rPr>
        <w:t xml:space="preserve">User side Scenarios </w:t>
      </w:r>
    </w:p>
    <w:p w14:paraId="7BCC6019" w14:textId="694D97AD" w:rsidR="00C712A2" w:rsidRPr="00792D9D" w:rsidRDefault="00C712A2" w:rsidP="00C712A2">
      <w:pPr>
        <w:pStyle w:val="ListParagraph"/>
        <w:numPr>
          <w:ilvl w:val="1"/>
          <w:numId w:val="7"/>
        </w:numPr>
        <w:spacing w:after="40" w:line="246" w:lineRule="auto"/>
        <w:jc w:val="both"/>
        <w:rPr>
          <w:rFonts w:cstheme="minorHAnsi"/>
        </w:rPr>
      </w:pPr>
      <w:r w:rsidRPr="00C712A2">
        <w:rPr>
          <w:rFonts w:cstheme="minorHAnsi"/>
        </w:rPr>
        <w:t>Login - If the system login with no issues meets the relevant requirements and if the system pops up the needed error messages at the right time.</w:t>
      </w:r>
    </w:p>
    <w:p w14:paraId="3FFA4333" w14:textId="5FABBE23" w:rsidR="00C712A2" w:rsidRPr="00C712A2" w:rsidRDefault="00C712A2" w:rsidP="00C712A2">
      <w:pPr>
        <w:pStyle w:val="ListParagraph"/>
        <w:numPr>
          <w:ilvl w:val="1"/>
          <w:numId w:val="7"/>
        </w:numPr>
        <w:spacing w:after="40" w:line="246" w:lineRule="auto"/>
        <w:jc w:val="both"/>
        <w:rPr>
          <w:rFonts w:cstheme="minorHAnsi"/>
        </w:rPr>
      </w:pPr>
      <w:r w:rsidRPr="00C712A2">
        <w:rPr>
          <w:rFonts w:cstheme="minorHAnsi"/>
        </w:rPr>
        <w:t xml:space="preserve">Registration - If the user is new to the system, they have to register first. There is a registration form, which should be filled by the user. Check when the relevant fields in the form pop up the correct messages and when submit it added to the database. </w:t>
      </w:r>
    </w:p>
    <w:p w14:paraId="2B080BA0" w14:textId="77777777" w:rsidR="00C712A2" w:rsidRPr="00792D9D" w:rsidRDefault="00C712A2" w:rsidP="00792D9D">
      <w:pPr>
        <w:spacing w:after="40" w:line="246" w:lineRule="auto"/>
        <w:jc w:val="both"/>
        <w:rPr>
          <w:rFonts w:cstheme="minorHAnsi"/>
        </w:rPr>
      </w:pPr>
    </w:p>
    <w:p w14:paraId="777E5118" w14:textId="77777777" w:rsidR="00C712A2" w:rsidRPr="00C712A2" w:rsidRDefault="00C712A2" w:rsidP="00C712A2">
      <w:pPr>
        <w:pStyle w:val="ListParagraph"/>
        <w:spacing w:after="40" w:line="246" w:lineRule="auto"/>
        <w:jc w:val="both"/>
        <w:rPr>
          <w:rFonts w:cstheme="minorHAnsi"/>
        </w:rPr>
      </w:pPr>
      <w:r w:rsidRPr="00C712A2">
        <w:rPr>
          <w:rFonts w:cstheme="minorHAnsi"/>
        </w:rPr>
        <w:t xml:space="preserve">Admin Side Scenarios </w:t>
      </w:r>
    </w:p>
    <w:p w14:paraId="5D87DD13" w14:textId="0D232D15" w:rsidR="00C712A2" w:rsidRPr="00792D9D" w:rsidRDefault="00C712A2" w:rsidP="00C712A2">
      <w:pPr>
        <w:pStyle w:val="ListParagraph"/>
        <w:numPr>
          <w:ilvl w:val="0"/>
          <w:numId w:val="31"/>
        </w:numPr>
        <w:spacing w:after="40" w:line="246" w:lineRule="auto"/>
        <w:jc w:val="both"/>
        <w:rPr>
          <w:rFonts w:cstheme="minorHAnsi"/>
        </w:rPr>
      </w:pPr>
      <w:r w:rsidRPr="00C712A2">
        <w:rPr>
          <w:rFonts w:cstheme="minorHAnsi"/>
        </w:rPr>
        <w:t xml:space="preserve">Login- Admin can login with their username and password. </w:t>
      </w:r>
    </w:p>
    <w:p w14:paraId="18E793CD" w14:textId="3B05A6D4" w:rsidR="00CE21A8" w:rsidRPr="00FE107E" w:rsidRDefault="00C712A2" w:rsidP="00CE21A8">
      <w:pPr>
        <w:pStyle w:val="ListParagraph"/>
        <w:numPr>
          <w:ilvl w:val="0"/>
          <w:numId w:val="31"/>
        </w:numPr>
        <w:spacing w:after="40" w:line="246" w:lineRule="auto"/>
        <w:jc w:val="both"/>
        <w:rPr>
          <w:rFonts w:cstheme="minorHAnsi"/>
        </w:rPr>
      </w:pPr>
      <w:r w:rsidRPr="00C712A2">
        <w:rPr>
          <w:rFonts w:cstheme="minorHAnsi"/>
        </w:rPr>
        <w:t>Requests - Check whether the request count increased when a user made a request. Check whether the admin can check the request and assign the available drivers to the request.</w:t>
      </w:r>
    </w:p>
    <w:p w14:paraId="1E3F4F6B" w14:textId="0D0334A3" w:rsidR="00B56FD7" w:rsidRPr="00B56FD7" w:rsidRDefault="00B56FD7" w:rsidP="00F003DE">
      <w:pPr>
        <w:pStyle w:val="Heading1"/>
        <w:jc w:val="center"/>
        <w:rPr>
          <w:b/>
          <w:bCs/>
          <w:color w:val="000000" w:themeColor="text1"/>
          <w:sz w:val="56"/>
          <w:szCs w:val="56"/>
        </w:rPr>
      </w:pPr>
      <w:bookmarkStart w:id="30" w:name="_TESTING_1"/>
      <w:bookmarkEnd w:id="30"/>
      <w:r w:rsidRPr="00B56FD7">
        <w:rPr>
          <w:b/>
          <w:bCs/>
          <w:color w:val="000000" w:themeColor="text1"/>
          <w:sz w:val="56"/>
          <w:szCs w:val="56"/>
        </w:rPr>
        <w:lastRenderedPageBreak/>
        <w:t>TESTING</w:t>
      </w:r>
    </w:p>
    <w:p w14:paraId="7DD68C44" w14:textId="0F94594B" w:rsidR="00B56FD7" w:rsidRDefault="002B5378" w:rsidP="00B56FD7">
      <w:r>
        <w:rPr>
          <w:noProof/>
        </w:rPr>
        <w:drawing>
          <wp:anchor distT="0" distB="0" distL="114300" distR="114300" simplePos="0" relativeHeight="251662336" behindDoc="0" locked="0" layoutInCell="1" allowOverlap="1" wp14:anchorId="4E7F0978" wp14:editId="37C23AF0">
            <wp:simplePos x="0" y="0"/>
            <wp:positionH relativeFrom="column">
              <wp:posOffset>508000</wp:posOffset>
            </wp:positionH>
            <wp:positionV relativeFrom="paragraph">
              <wp:posOffset>52654</wp:posOffset>
            </wp:positionV>
            <wp:extent cx="4657090" cy="6583680"/>
            <wp:effectExtent l="0" t="0" r="0" b="0"/>
            <wp:wrapThrough wrapText="bothSides">
              <wp:wrapPolygon edited="0">
                <wp:start x="10779" y="1438"/>
                <wp:lineTo x="10691" y="1625"/>
                <wp:lineTo x="10603" y="3563"/>
                <wp:lineTo x="2209" y="3688"/>
                <wp:lineTo x="1237" y="3750"/>
                <wp:lineTo x="1237" y="6375"/>
                <wp:lineTo x="1855" y="6563"/>
                <wp:lineTo x="4241" y="6563"/>
                <wp:lineTo x="9631" y="7563"/>
                <wp:lineTo x="9542" y="9875"/>
                <wp:lineTo x="10249" y="10563"/>
                <wp:lineTo x="2562" y="10875"/>
                <wp:lineTo x="1237" y="11000"/>
                <wp:lineTo x="1325" y="13813"/>
                <wp:lineTo x="9807" y="14688"/>
                <wp:lineTo x="9542" y="14938"/>
                <wp:lineTo x="9542" y="17125"/>
                <wp:lineTo x="9984" y="17563"/>
                <wp:lineTo x="10603" y="17563"/>
                <wp:lineTo x="10603" y="20188"/>
                <wp:lineTo x="11221" y="20188"/>
                <wp:lineTo x="11221" y="17563"/>
                <wp:lineTo x="19703" y="17563"/>
                <wp:lineTo x="20852" y="17438"/>
                <wp:lineTo x="20852" y="14750"/>
                <wp:lineTo x="19792" y="14625"/>
                <wp:lineTo x="11310" y="14563"/>
                <wp:lineTo x="12281" y="13563"/>
                <wp:lineTo x="12458" y="11500"/>
                <wp:lineTo x="12105" y="11125"/>
                <wp:lineTo x="11221" y="10563"/>
                <wp:lineTo x="16964" y="10563"/>
                <wp:lineTo x="20764" y="10188"/>
                <wp:lineTo x="20764" y="7438"/>
                <wp:lineTo x="12193" y="6563"/>
                <wp:lineTo x="12458" y="6063"/>
                <wp:lineTo x="12458" y="4188"/>
                <wp:lineTo x="11928" y="3750"/>
                <wp:lineTo x="11221" y="3563"/>
                <wp:lineTo x="11133" y="1438"/>
                <wp:lineTo x="10779" y="1438"/>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cstate="print">
                      <a:alphaModFix/>
                      <a:extLst>
                        <a:ext uri="{28A0092B-C50C-407E-A947-70E740481C1C}">
                          <a14:useLocalDpi xmlns:a14="http://schemas.microsoft.com/office/drawing/2010/main" val="0"/>
                        </a:ext>
                      </a:extLst>
                    </a:blip>
                    <a:stretch>
                      <a:fillRect/>
                    </a:stretch>
                  </pic:blipFill>
                  <pic:spPr>
                    <a:xfrm>
                      <a:off x="0" y="0"/>
                      <a:ext cx="4657090" cy="6583680"/>
                    </a:xfrm>
                    <a:prstGeom prst="rect">
                      <a:avLst/>
                    </a:prstGeom>
                  </pic:spPr>
                </pic:pic>
              </a:graphicData>
            </a:graphic>
          </wp:anchor>
        </w:drawing>
      </w:r>
    </w:p>
    <w:p w14:paraId="2AD00916" w14:textId="7E4DF3F1" w:rsidR="00B56FD7" w:rsidRDefault="00B56FD7" w:rsidP="00B56FD7"/>
    <w:p w14:paraId="09F9588D" w14:textId="50B67653" w:rsidR="00B56FD7" w:rsidRDefault="00B56FD7" w:rsidP="00B56FD7"/>
    <w:p w14:paraId="3DC6DE9B" w14:textId="77777777" w:rsidR="00B56FD7" w:rsidRDefault="00B56FD7" w:rsidP="00B56FD7"/>
    <w:p w14:paraId="1156C1CB" w14:textId="77777777" w:rsidR="00B56FD7" w:rsidRDefault="00B56FD7" w:rsidP="00B56FD7"/>
    <w:p w14:paraId="48554849" w14:textId="77777777" w:rsidR="00B56FD7" w:rsidRDefault="00B56FD7" w:rsidP="00B56FD7"/>
    <w:p w14:paraId="0AC2F390" w14:textId="77777777" w:rsidR="00B56FD7" w:rsidRDefault="00B56FD7" w:rsidP="00B56FD7"/>
    <w:p w14:paraId="74068306" w14:textId="77777777" w:rsidR="00B56FD7" w:rsidRDefault="00B56FD7" w:rsidP="00B56FD7"/>
    <w:p w14:paraId="38DD615C" w14:textId="77777777" w:rsidR="00B56FD7" w:rsidRDefault="00B56FD7" w:rsidP="00B56FD7"/>
    <w:p w14:paraId="1FECDAB8" w14:textId="77777777" w:rsidR="00B56FD7" w:rsidRDefault="00B56FD7" w:rsidP="00B56FD7"/>
    <w:p w14:paraId="5C8F8595" w14:textId="77777777" w:rsidR="00B56FD7" w:rsidRDefault="00B56FD7" w:rsidP="00B56FD7"/>
    <w:p w14:paraId="09047C93" w14:textId="77777777" w:rsidR="00B56FD7" w:rsidRDefault="00B56FD7" w:rsidP="00B56FD7"/>
    <w:p w14:paraId="0C2BC5E8" w14:textId="77777777" w:rsidR="00B56FD7" w:rsidRDefault="00B56FD7" w:rsidP="00B56FD7"/>
    <w:p w14:paraId="06541918" w14:textId="77777777" w:rsidR="00B56FD7" w:rsidRDefault="00B56FD7" w:rsidP="00B56FD7"/>
    <w:p w14:paraId="63536FF4" w14:textId="77777777" w:rsidR="00B56FD7" w:rsidRDefault="00B56FD7" w:rsidP="00B56FD7"/>
    <w:p w14:paraId="12FAD35D" w14:textId="77777777" w:rsidR="00B56FD7" w:rsidRDefault="00B56FD7" w:rsidP="00B56FD7"/>
    <w:p w14:paraId="3B8B4398" w14:textId="77777777" w:rsidR="00B56FD7" w:rsidRDefault="00B56FD7" w:rsidP="00B56FD7"/>
    <w:p w14:paraId="68ACE985" w14:textId="77777777" w:rsidR="00B56FD7" w:rsidRDefault="00B56FD7" w:rsidP="00B56FD7"/>
    <w:p w14:paraId="4C878236" w14:textId="77777777" w:rsidR="00B56FD7" w:rsidRDefault="00B56FD7" w:rsidP="00B56FD7"/>
    <w:p w14:paraId="059B24DE" w14:textId="77777777" w:rsidR="00B56FD7" w:rsidRDefault="00B56FD7" w:rsidP="00B56FD7"/>
    <w:p w14:paraId="2BE2048F" w14:textId="77777777" w:rsidR="00B56FD7" w:rsidRDefault="00B56FD7" w:rsidP="00B56FD7"/>
    <w:p w14:paraId="18D5A65D" w14:textId="77777777" w:rsidR="00B56FD7" w:rsidRDefault="00B56FD7" w:rsidP="00B56FD7"/>
    <w:p w14:paraId="575BEB0A" w14:textId="77777777" w:rsidR="00B56FD7" w:rsidRDefault="00B56FD7" w:rsidP="00B56FD7"/>
    <w:p w14:paraId="7C54D3BE" w14:textId="77777777" w:rsidR="00B56FD7" w:rsidRDefault="00B56FD7" w:rsidP="00B56FD7"/>
    <w:p w14:paraId="5F6F9ADC" w14:textId="77777777" w:rsidR="00A2631F" w:rsidRPr="002C39AF" w:rsidRDefault="00A2631F" w:rsidP="002C39AF">
      <w:pPr>
        <w:jc w:val="both"/>
        <w:rPr>
          <w:rFonts w:cstheme="minorHAnsi"/>
          <w:b/>
          <w:bCs/>
        </w:rPr>
      </w:pPr>
      <w:r w:rsidRPr="002C39AF">
        <w:rPr>
          <w:rFonts w:cstheme="minorHAnsi"/>
          <w:b/>
          <w:bCs/>
        </w:rPr>
        <w:t>Test Plan</w:t>
      </w:r>
    </w:p>
    <w:p w14:paraId="42815B60" w14:textId="35159F38" w:rsidR="00B56FD7" w:rsidRDefault="00A2631F" w:rsidP="002C39AF">
      <w:pPr>
        <w:jc w:val="both"/>
        <w:rPr>
          <w:rFonts w:cstheme="minorHAnsi"/>
        </w:rPr>
      </w:pPr>
      <w:r w:rsidRPr="00A2631F">
        <w:rPr>
          <w:rFonts w:cstheme="minorHAnsi"/>
        </w:rPr>
        <w:t>The test plan is implemented to plan how to test the system. This system should test unit by unit to check for any bugs or errors. Also, with the result of the Unit Testing, then the Integration test can be implemented or can correct any errors found from Unit testing. Integration test allowed testing the units together. When the integration testing is successful, System test will be implemented to test the complete system. Finally, the Acceptance testing is done by the internal and external volunteers to check whether the system gives the needed requirements to the client.</w:t>
      </w:r>
    </w:p>
    <w:p w14:paraId="7AE19EF5" w14:textId="788B00B7" w:rsidR="00B65511" w:rsidRDefault="00B65511" w:rsidP="00D80454">
      <w:pPr>
        <w:pStyle w:val="ListParagraph"/>
        <w:numPr>
          <w:ilvl w:val="0"/>
          <w:numId w:val="46"/>
        </w:numPr>
        <w:jc w:val="both"/>
        <w:rPr>
          <w:rFonts w:cstheme="minorHAnsi"/>
          <w:b/>
          <w:bCs/>
        </w:rPr>
      </w:pPr>
      <w:r w:rsidRPr="00D80454">
        <w:rPr>
          <w:rFonts w:cstheme="minorHAnsi"/>
          <w:b/>
          <w:bCs/>
        </w:rPr>
        <w:lastRenderedPageBreak/>
        <w:t>Unit Testing</w:t>
      </w:r>
    </w:p>
    <w:p w14:paraId="07A7736E" w14:textId="77777777" w:rsidR="004F2446" w:rsidRPr="004F2446" w:rsidRDefault="004F2446" w:rsidP="004F2446">
      <w:pPr>
        <w:jc w:val="both"/>
        <w:rPr>
          <w:rFonts w:cstheme="minorHAnsi"/>
          <w:b/>
          <w:bCs/>
        </w:rPr>
      </w:pPr>
    </w:p>
    <w:p w14:paraId="3B3A0E27" w14:textId="77777777" w:rsidR="004F2446" w:rsidRDefault="00B65511" w:rsidP="004F2446">
      <w:pPr>
        <w:jc w:val="both"/>
        <w:rPr>
          <w:rFonts w:cstheme="minorHAnsi"/>
        </w:rPr>
      </w:pPr>
      <w:r w:rsidRPr="00B65511">
        <w:rPr>
          <w:rFonts w:cstheme="minorHAnsi"/>
        </w:rPr>
        <w:t>According to the above scenarios following test cases are implemented and</w:t>
      </w:r>
    </w:p>
    <w:p w14:paraId="4C446A23" w14:textId="1F592DAD" w:rsidR="00B65511" w:rsidRDefault="00B65511" w:rsidP="004F2446">
      <w:pPr>
        <w:jc w:val="both"/>
        <w:rPr>
          <w:rFonts w:cstheme="minorHAnsi"/>
        </w:rPr>
      </w:pPr>
      <w:r w:rsidRPr="00B65511">
        <w:rPr>
          <w:rFonts w:cstheme="minorHAnsi"/>
        </w:rPr>
        <w:t>following results gained.</w:t>
      </w:r>
    </w:p>
    <w:p w14:paraId="624DA3FE" w14:textId="77777777" w:rsidR="004F2446" w:rsidRPr="00B65511" w:rsidRDefault="004F2446" w:rsidP="00156E44">
      <w:pPr>
        <w:rPr>
          <w:rFonts w:cstheme="minorHAnsi"/>
        </w:rPr>
      </w:pPr>
    </w:p>
    <w:p w14:paraId="77A89096" w14:textId="3D3DD2DF" w:rsidR="00B65511" w:rsidRDefault="00B65511" w:rsidP="00B65511">
      <w:pPr>
        <w:jc w:val="both"/>
        <w:rPr>
          <w:rFonts w:cstheme="minorHAnsi"/>
          <w:b/>
          <w:bCs/>
        </w:rPr>
      </w:pPr>
      <w:r w:rsidRPr="00D80454">
        <w:rPr>
          <w:rFonts w:cstheme="minorHAnsi"/>
          <w:b/>
          <w:bCs/>
        </w:rPr>
        <w:t>User side Scenarios</w:t>
      </w:r>
    </w:p>
    <w:p w14:paraId="07CF93A6" w14:textId="77777777" w:rsidR="004F2446" w:rsidRPr="00D80454" w:rsidRDefault="004F2446" w:rsidP="00B65511">
      <w:pPr>
        <w:jc w:val="both"/>
        <w:rPr>
          <w:rFonts w:cstheme="minorHAnsi"/>
          <w:b/>
          <w:bCs/>
        </w:rPr>
      </w:pPr>
    </w:p>
    <w:p w14:paraId="1C83210B" w14:textId="0B4A32F4" w:rsidR="004F2446" w:rsidRDefault="00B65511" w:rsidP="004F2446">
      <w:pPr>
        <w:pStyle w:val="ListParagraph"/>
        <w:numPr>
          <w:ilvl w:val="0"/>
          <w:numId w:val="44"/>
        </w:numPr>
        <w:jc w:val="both"/>
        <w:rPr>
          <w:rFonts w:cstheme="minorHAnsi"/>
        </w:rPr>
      </w:pPr>
      <w:r w:rsidRPr="00D80454">
        <w:rPr>
          <w:rFonts w:cstheme="minorHAnsi"/>
        </w:rPr>
        <w:t>Login</w:t>
      </w:r>
    </w:p>
    <w:p w14:paraId="50427F42" w14:textId="77777777" w:rsidR="004F2446" w:rsidRPr="004F2446" w:rsidRDefault="004F2446" w:rsidP="004F2446">
      <w:pPr>
        <w:jc w:val="both"/>
        <w:rPr>
          <w:rFonts w:cstheme="minorHAnsi"/>
        </w:rPr>
      </w:pPr>
    </w:p>
    <w:tbl>
      <w:tblPr>
        <w:tblStyle w:val="TableGrid"/>
        <w:tblW w:w="9013" w:type="dxa"/>
        <w:tblLook w:val="04A0" w:firstRow="1" w:lastRow="0" w:firstColumn="1" w:lastColumn="0" w:noHBand="0" w:noVBand="1"/>
      </w:tblPr>
      <w:tblGrid>
        <w:gridCol w:w="2695"/>
        <w:gridCol w:w="3240"/>
        <w:gridCol w:w="3078"/>
      </w:tblGrid>
      <w:tr w:rsidR="00D80454" w14:paraId="1DFB034D" w14:textId="77777777" w:rsidTr="00A43697">
        <w:trPr>
          <w:trHeight w:val="252"/>
        </w:trPr>
        <w:tc>
          <w:tcPr>
            <w:tcW w:w="2695" w:type="dxa"/>
          </w:tcPr>
          <w:p w14:paraId="6797C9CB" w14:textId="5870927D" w:rsidR="00D80454" w:rsidRPr="00156E44" w:rsidRDefault="00F627B9" w:rsidP="00D80454">
            <w:pPr>
              <w:jc w:val="both"/>
              <w:rPr>
                <w:rFonts w:cstheme="minorHAnsi"/>
                <w:b/>
                <w:bCs/>
              </w:rPr>
            </w:pPr>
            <w:r w:rsidRPr="00156E44">
              <w:rPr>
                <w:b/>
                <w:bCs/>
              </w:rPr>
              <w:t xml:space="preserve">Test </w:t>
            </w:r>
            <w:r w:rsidR="00830612" w:rsidRPr="00156E44">
              <w:rPr>
                <w:b/>
                <w:bCs/>
              </w:rPr>
              <w:t>cases (</w:t>
            </w:r>
            <w:r w:rsidRPr="00156E44">
              <w:rPr>
                <w:b/>
                <w:bCs/>
              </w:rPr>
              <w:t>input data)</w:t>
            </w:r>
          </w:p>
        </w:tc>
        <w:tc>
          <w:tcPr>
            <w:tcW w:w="3240" w:type="dxa"/>
          </w:tcPr>
          <w:p w14:paraId="45256170" w14:textId="60549F98" w:rsidR="00D80454" w:rsidRPr="00156E44" w:rsidRDefault="00F627B9" w:rsidP="00D80454">
            <w:pPr>
              <w:jc w:val="both"/>
              <w:rPr>
                <w:rFonts w:cstheme="minorHAnsi"/>
                <w:b/>
                <w:bCs/>
              </w:rPr>
            </w:pPr>
            <w:r w:rsidRPr="00156E44">
              <w:rPr>
                <w:b/>
                <w:bCs/>
              </w:rPr>
              <w:t>Expected result</w:t>
            </w:r>
          </w:p>
        </w:tc>
        <w:tc>
          <w:tcPr>
            <w:tcW w:w="3078" w:type="dxa"/>
          </w:tcPr>
          <w:p w14:paraId="4617E6B8" w14:textId="2D98192A" w:rsidR="00D80454" w:rsidRPr="00156E44" w:rsidRDefault="00F627B9" w:rsidP="00D80454">
            <w:pPr>
              <w:jc w:val="both"/>
              <w:rPr>
                <w:rFonts w:cstheme="minorHAnsi"/>
                <w:b/>
                <w:bCs/>
              </w:rPr>
            </w:pPr>
            <w:r w:rsidRPr="00156E44">
              <w:rPr>
                <w:b/>
                <w:bCs/>
              </w:rPr>
              <w:t>Actual result</w:t>
            </w:r>
          </w:p>
        </w:tc>
      </w:tr>
      <w:tr w:rsidR="00D80454" w14:paraId="24B82001" w14:textId="77777777" w:rsidTr="00A43697">
        <w:trPr>
          <w:trHeight w:val="1010"/>
        </w:trPr>
        <w:tc>
          <w:tcPr>
            <w:tcW w:w="2695" w:type="dxa"/>
          </w:tcPr>
          <w:p w14:paraId="41BA6E60" w14:textId="16ED45A2" w:rsidR="00D80454" w:rsidRDefault="00F627B9" w:rsidP="00D80454">
            <w:pPr>
              <w:jc w:val="both"/>
              <w:rPr>
                <w:rFonts w:cstheme="minorHAnsi"/>
              </w:rPr>
            </w:pPr>
            <w:r>
              <w:t>Click login button without entering username or password.</w:t>
            </w:r>
          </w:p>
        </w:tc>
        <w:tc>
          <w:tcPr>
            <w:tcW w:w="3240" w:type="dxa"/>
          </w:tcPr>
          <w:p w14:paraId="0C2AD79E" w14:textId="77777777" w:rsidR="00F627B9" w:rsidRDefault="00F627B9" w:rsidP="00D80454">
            <w:pPr>
              <w:jc w:val="both"/>
            </w:pPr>
            <w:r>
              <w:t xml:space="preserve">Error occurrence: </w:t>
            </w:r>
          </w:p>
          <w:p w14:paraId="10742269" w14:textId="77777777" w:rsidR="00A43697" w:rsidRDefault="00F627B9" w:rsidP="00D80454">
            <w:pPr>
              <w:jc w:val="both"/>
            </w:pPr>
            <w:r>
              <w:t>“Pl</w:t>
            </w:r>
            <w:r w:rsidR="002B5378">
              <w:t>ea</w:t>
            </w:r>
            <w:r>
              <w:t>s</w:t>
            </w:r>
            <w:r w:rsidR="002B5378">
              <w:t>e</w:t>
            </w:r>
            <w:r>
              <w:t xml:space="preserve"> </w:t>
            </w:r>
            <w:r w:rsidR="002B5378">
              <w:t>fill out This Field.</w:t>
            </w:r>
            <w:r>
              <w:t xml:space="preserve">” </w:t>
            </w:r>
          </w:p>
          <w:p w14:paraId="282924B4" w14:textId="2DD99D4B" w:rsidR="00D80454" w:rsidRDefault="00F627B9" w:rsidP="00D80454">
            <w:pPr>
              <w:jc w:val="both"/>
              <w:rPr>
                <w:rFonts w:cstheme="minorHAnsi"/>
              </w:rPr>
            </w:pPr>
            <w:r>
              <w:t>and user cannot log on to the system</w:t>
            </w:r>
          </w:p>
        </w:tc>
        <w:tc>
          <w:tcPr>
            <w:tcW w:w="3078" w:type="dxa"/>
          </w:tcPr>
          <w:p w14:paraId="708EB57C" w14:textId="77777777" w:rsidR="00830612" w:rsidRDefault="00F627B9" w:rsidP="00D80454">
            <w:pPr>
              <w:jc w:val="both"/>
            </w:pPr>
            <w:r>
              <w:t xml:space="preserve">Error occurrence: </w:t>
            </w:r>
          </w:p>
          <w:p w14:paraId="5D011D0D" w14:textId="77777777" w:rsidR="00A43697" w:rsidRDefault="00F627B9" w:rsidP="00D80454">
            <w:pPr>
              <w:jc w:val="both"/>
            </w:pPr>
            <w:r>
              <w:t>“</w:t>
            </w:r>
            <w:r w:rsidR="002B5378">
              <w:t>Please fill out This Field.</w:t>
            </w:r>
            <w:r>
              <w:t xml:space="preserve">” </w:t>
            </w:r>
          </w:p>
          <w:p w14:paraId="4D71E056" w14:textId="58EED228" w:rsidR="00D80454" w:rsidRDefault="00F627B9" w:rsidP="00D80454">
            <w:pPr>
              <w:jc w:val="both"/>
              <w:rPr>
                <w:rFonts w:cstheme="minorHAnsi"/>
              </w:rPr>
            </w:pPr>
            <w:r>
              <w:t>and user cannot log on to the system</w:t>
            </w:r>
          </w:p>
        </w:tc>
      </w:tr>
      <w:tr w:rsidR="00D80454" w14:paraId="55F84F3C" w14:textId="77777777" w:rsidTr="00A43697">
        <w:trPr>
          <w:trHeight w:val="1010"/>
        </w:trPr>
        <w:tc>
          <w:tcPr>
            <w:tcW w:w="2695" w:type="dxa"/>
          </w:tcPr>
          <w:p w14:paraId="46B09B42" w14:textId="711307F2" w:rsidR="00D80454" w:rsidRDefault="00F627B9" w:rsidP="00D80454">
            <w:pPr>
              <w:jc w:val="both"/>
              <w:rPr>
                <w:rFonts w:cstheme="minorHAnsi"/>
              </w:rPr>
            </w:pPr>
            <w:r>
              <w:t>Click login button only entering the username.</w:t>
            </w:r>
          </w:p>
        </w:tc>
        <w:tc>
          <w:tcPr>
            <w:tcW w:w="3240" w:type="dxa"/>
          </w:tcPr>
          <w:p w14:paraId="1BC6577D" w14:textId="77777777" w:rsidR="00830612" w:rsidRDefault="00F627B9" w:rsidP="00D80454">
            <w:pPr>
              <w:jc w:val="both"/>
            </w:pPr>
            <w:r>
              <w:t xml:space="preserve">Error occurrence: </w:t>
            </w:r>
          </w:p>
          <w:p w14:paraId="35A2CEC2" w14:textId="77777777" w:rsidR="00A43697" w:rsidRDefault="00F627B9" w:rsidP="00D80454">
            <w:pPr>
              <w:jc w:val="both"/>
            </w:pPr>
            <w:r>
              <w:t>“</w:t>
            </w:r>
            <w:r w:rsidR="002B5378">
              <w:t>Please fill out This Field</w:t>
            </w:r>
            <w:r>
              <w:t xml:space="preserve">.” </w:t>
            </w:r>
          </w:p>
          <w:p w14:paraId="0041051A" w14:textId="5258D9A7" w:rsidR="00D80454" w:rsidRDefault="00F627B9" w:rsidP="00D80454">
            <w:pPr>
              <w:jc w:val="both"/>
              <w:rPr>
                <w:rFonts w:cstheme="minorHAnsi"/>
              </w:rPr>
            </w:pPr>
            <w:r>
              <w:t>and user cannot log on to the system.</w:t>
            </w:r>
          </w:p>
        </w:tc>
        <w:tc>
          <w:tcPr>
            <w:tcW w:w="3078" w:type="dxa"/>
          </w:tcPr>
          <w:p w14:paraId="16430756" w14:textId="77777777" w:rsidR="00830612" w:rsidRDefault="00F627B9" w:rsidP="00D80454">
            <w:pPr>
              <w:jc w:val="both"/>
            </w:pPr>
            <w:r>
              <w:t xml:space="preserve">Error occurrence: </w:t>
            </w:r>
          </w:p>
          <w:p w14:paraId="070B55FF" w14:textId="0FD9DC10" w:rsidR="00A43697" w:rsidRDefault="00F627B9" w:rsidP="00D80454">
            <w:pPr>
              <w:jc w:val="both"/>
            </w:pPr>
            <w:r>
              <w:t>“</w:t>
            </w:r>
            <w:r w:rsidR="002B5378">
              <w:t xml:space="preserve">Please fill out This </w:t>
            </w:r>
            <w:r w:rsidR="00A43697">
              <w:t>Field. “</w:t>
            </w:r>
            <w:r w:rsidR="002B5378">
              <w:t xml:space="preserve"> </w:t>
            </w:r>
          </w:p>
          <w:p w14:paraId="596D6CEB" w14:textId="314389D4" w:rsidR="00D80454" w:rsidRDefault="00F627B9" w:rsidP="00D80454">
            <w:pPr>
              <w:jc w:val="both"/>
              <w:rPr>
                <w:rFonts w:cstheme="minorHAnsi"/>
              </w:rPr>
            </w:pPr>
            <w:r>
              <w:t>and user cannot log on to the system.</w:t>
            </w:r>
          </w:p>
        </w:tc>
      </w:tr>
      <w:tr w:rsidR="00D80454" w14:paraId="350EEFC1" w14:textId="77777777" w:rsidTr="00A43697">
        <w:trPr>
          <w:trHeight w:val="1010"/>
        </w:trPr>
        <w:tc>
          <w:tcPr>
            <w:tcW w:w="2695" w:type="dxa"/>
          </w:tcPr>
          <w:p w14:paraId="32048D2F" w14:textId="0A73EF59" w:rsidR="00D80454" w:rsidRDefault="00F627B9" w:rsidP="00D80454">
            <w:pPr>
              <w:jc w:val="both"/>
              <w:rPr>
                <w:rFonts w:cstheme="minorHAnsi"/>
              </w:rPr>
            </w:pPr>
            <w:r>
              <w:t>Click login button only entering the password.</w:t>
            </w:r>
          </w:p>
        </w:tc>
        <w:tc>
          <w:tcPr>
            <w:tcW w:w="3240" w:type="dxa"/>
          </w:tcPr>
          <w:p w14:paraId="45FFD9D8" w14:textId="77777777" w:rsidR="00830612" w:rsidRDefault="00F627B9" w:rsidP="00D80454">
            <w:pPr>
              <w:jc w:val="both"/>
            </w:pPr>
            <w:r>
              <w:t xml:space="preserve">Error occurrence: </w:t>
            </w:r>
          </w:p>
          <w:p w14:paraId="33456F19" w14:textId="77777777" w:rsidR="00A43697" w:rsidRDefault="00A43697" w:rsidP="00D80454">
            <w:pPr>
              <w:jc w:val="both"/>
            </w:pPr>
            <w:r>
              <w:t xml:space="preserve">“Please fill out This Field.” </w:t>
            </w:r>
          </w:p>
          <w:p w14:paraId="73A91C7D" w14:textId="41E2C251" w:rsidR="00D80454" w:rsidRDefault="00F627B9" w:rsidP="00D80454">
            <w:pPr>
              <w:jc w:val="both"/>
              <w:rPr>
                <w:rFonts w:cstheme="minorHAnsi"/>
              </w:rPr>
            </w:pPr>
            <w:r>
              <w:t>and user cannot log on to the system.</w:t>
            </w:r>
          </w:p>
        </w:tc>
        <w:tc>
          <w:tcPr>
            <w:tcW w:w="3078" w:type="dxa"/>
          </w:tcPr>
          <w:p w14:paraId="506EC7D7" w14:textId="77777777" w:rsidR="00830612" w:rsidRDefault="00F627B9" w:rsidP="00D80454">
            <w:pPr>
              <w:jc w:val="both"/>
            </w:pPr>
            <w:r>
              <w:t xml:space="preserve">Error occurrence: </w:t>
            </w:r>
          </w:p>
          <w:p w14:paraId="3C2D4F2F" w14:textId="77777777" w:rsidR="00A43697" w:rsidRDefault="00A43697" w:rsidP="00D80454">
            <w:pPr>
              <w:jc w:val="both"/>
            </w:pPr>
            <w:r>
              <w:t xml:space="preserve">“Please fill out This Field.” </w:t>
            </w:r>
          </w:p>
          <w:p w14:paraId="39B6CE23" w14:textId="09C3EB7A" w:rsidR="00D80454" w:rsidRDefault="00F627B9" w:rsidP="00D80454">
            <w:pPr>
              <w:jc w:val="both"/>
              <w:rPr>
                <w:rFonts w:cstheme="minorHAnsi"/>
              </w:rPr>
            </w:pPr>
            <w:r>
              <w:t>and user cannot log on to the system.</w:t>
            </w:r>
          </w:p>
        </w:tc>
      </w:tr>
      <w:tr w:rsidR="00D80454" w14:paraId="464DA888" w14:textId="77777777" w:rsidTr="00A43697">
        <w:trPr>
          <w:trHeight w:val="1010"/>
        </w:trPr>
        <w:tc>
          <w:tcPr>
            <w:tcW w:w="2695" w:type="dxa"/>
          </w:tcPr>
          <w:p w14:paraId="19108D31" w14:textId="131B66F3" w:rsidR="00D80454" w:rsidRDefault="00F627B9" w:rsidP="00D80454">
            <w:pPr>
              <w:jc w:val="both"/>
              <w:rPr>
                <w:rFonts w:cstheme="minorHAnsi"/>
              </w:rPr>
            </w:pPr>
            <w:r>
              <w:t>Click login button entering wrong username and password.</w:t>
            </w:r>
          </w:p>
        </w:tc>
        <w:tc>
          <w:tcPr>
            <w:tcW w:w="3240" w:type="dxa"/>
          </w:tcPr>
          <w:p w14:paraId="706DE70F" w14:textId="77777777" w:rsidR="00830612" w:rsidRDefault="00F627B9" w:rsidP="00D80454">
            <w:pPr>
              <w:jc w:val="both"/>
            </w:pPr>
            <w:r>
              <w:t xml:space="preserve">Error occurrence: </w:t>
            </w:r>
          </w:p>
          <w:p w14:paraId="2B054E9E" w14:textId="4FEDA180" w:rsidR="00D80454" w:rsidRDefault="00F627B9" w:rsidP="00D80454">
            <w:pPr>
              <w:jc w:val="both"/>
              <w:rPr>
                <w:rFonts w:cstheme="minorHAnsi"/>
              </w:rPr>
            </w:pPr>
            <w:r w:rsidRPr="00A43697">
              <w:rPr>
                <w:rFonts w:cstheme="minorHAnsi"/>
                <w:color w:val="000000" w:themeColor="text1"/>
              </w:rPr>
              <w:t>“</w:t>
            </w:r>
            <w:r w:rsidR="00A43697" w:rsidRPr="00A43697">
              <w:rPr>
                <w:rFonts w:cstheme="minorHAnsi"/>
                <w:color w:val="000000" w:themeColor="text1"/>
                <w:shd w:val="clear" w:color="auto" w:fill="FFFFFF"/>
              </w:rPr>
              <w:t>Invalid username or password”</w:t>
            </w:r>
            <w:r w:rsidR="00A43697" w:rsidRPr="00A43697">
              <w:rPr>
                <w:rFonts w:ascii="Arial" w:hAnsi="Arial" w:cs="Arial"/>
                <w:color w:val="000000" w:themeColor="text1"/>
                <w:sz w:val="20"/>
                <w:szCs w:val="20"/>
                <w:shd w:val="clear" w:color="auto" w:fill="FFFFFF"/>
              </w:rPr>
              <w:t xml:space="preserve"> </w:t>
            </w:r>
            <w:r w:rsidR="00A43697">
              <w:rPr>
                <w:rFonts w:ascii="Arial" w:hAnsi="Arial" w:cs="Arial"/>
                <w:color w:val="000000" w:themeColor="text1"/>
                <w:sz w:val="20"/>
                <w:szCs w:val="20"/>
                <w:shd w:val="clear" w:color="auto" w:fill="FFFFFF"/>
              </w:rPr>
              <w:t xml:space="preserve"> </w:t>
            </w:r>
            <w:r>
              <w:t>and user cannot log on to the system.</w:t>
            </w:r>
          </w:p>
        </w:tc>
        <w:tc>
          <w:tcPr>
            <w:tcW w:w="3078" w:type="dxa"/>
          </w:tcPr>
          <w:p w14:paraId="743B8439" w14:textId="77777777" w:rsidR="00830612" w:rsidRDefault="00F627B9" w:rsidP="00D80454">
            <w:pPr>
              <w:jc w:val="both"/>
            </w:pPr>
            <w:r>
              <w:t xml:space="preserve">Error occurrence: </w:t>
            </w:r>
          </w:p>
          <w:p w14:paraId="05A5D79F" w14:textId="02B7705C" w:rsidR="00D80454" w:rsidRDefault="00A43697" w:rsidP="00D80454">
            <w:pPr>
              <w:jc w:val="both"/>
              <w:rPr>
                <w:rFonts w:cstheme="minorHAnsi"/>
              </w:rPr>
            </w:pPr>
            <w:r w:rsidRPr="00A43697">
              <w:rPr>
                <w:rFonts w:cstheme="minorHAnsi"/>
                <w:color w:val="000000" w:themeColor="text1"/>
              </w:rPr>
              <w:t>“</w:t>
            </w:r>
            <w:r w:rsidRPr="00A43697">
              <w:rPr>
                <w:rFonts w:cstheme="minorHAnsi"/>
                <w:color w:val="000000" w:themeColor="text1"/>
                <w:shd w:val="clear" w:color="auto" w:fill="FFFFFF"/>
              </w:rPr>
              <w:t>Invalid username or password”</w:t>
            </w:r>
            <w:r w:rsidRPr="00A43697">
              <w:rPr>
                <w:rFonts w:ascii="Arial" w:hAnsi="Arial" w:cs="Arial"/>
                <w:color w:val="000000" w:themeColor="text1"/>
                <w:sz w:val="20"/>
                <w:szCs w:val="20"/>
                <w:shd w:val="clear" w:color="auto" w:fill="FFFFFF"/>
              </w:rPr>
              <w:t xml:space="preserve"> </w:t>
            </w:r>
            <w:r>
              <w:rPr>
                <w:rFonts w:ascii="Arial" w:hAnsi="Arial" w:cs="Arial"/>
                <w:color w:val="000000" w:themeColor="text1"/>
                <w:sz w:val="20"/>
                <w:szCs w:val="20"/>
                <w:shd w:val="clear" w:color="auto" w:fill="FFFFFF"/>
              </w:rPr>
              <w:t>and</w:t>
            </w:r>
            <w:r>
              <w:t xml:space="preserve"> user cannot log on to the system.</w:t>
            </w:r>
          </w:p>
        </w:tc>
      </w:tr>
      <w:tr w:rsidR="00D80454" w14:paraId="0CE2F87F" w14:textId="77777777" w:rsidTr="00A43697">
        <w:trPr>
          <w:trHeight w:val="757"/>
        </w:trPr>
        <w:tc>
          <w:tcPr>
            <w:tcW w:w="2695" w:type="dxa"/>
          </w:tcPr>
          <w:p w14:paraId="2C4744F8" w14:textId="3328630B" w:rsidR="00D80454" w:rsidRDefault="00F627B9" w:rsidP="00D80454">
            <w:pPr>
              <w:jc w:val="both"/>
              <w:rPr>
                <w:rFonts w:cstheme="minorHAnsi"/>
              </w:rPr>
            </w:pPr>
            <w:r>
              <w:t>Click login button entering correct username and password.</w:t>
            </w:r>
          </w:p>
        </w:tc>
        <w:tc>
          <w:tcPr>
            <w:tcW w:w="3240" w:type="dxa"/>
          </w:tcPr>
          <w:p w14:paraId="452DB696" w14:textId="3752DD71" w:rsidR="00D80454" w:rsidRDefault="00F627B9" w:rsidP="00D80454">
            <w:pPr>
              <w:jc w:val="both"/>
              <w:rPr>
                <w:rFonts w:cstheme="minorHAnsi"/>
              </w:rPr>
            </w:pPr>
            <w:r>
              <w:t>Successfully login to the system.</w:t>
            </w:r>
          </w:p>
        </w:tc>
        <w:tc>
          <w:tcPr>
            <w:tcW w:w="3078" w:type="dxa"/>
          </w:tcPr>
          <w:p w14:paraId="05C25FD4" w14:textId="33DBFC99" w:rsidR="00D80454" w:rsidRDefault="00F627B9" w:rsidP="00D80454">
            <w:pPr>
              <w:jc w:val="both"/>
              <w:rPr>
                <w:rFonts w:cstheme="minorHAnsi"/>
              </w:rPr>
            </w:pPr>
            <w:r>
              <w:t>Successfully</w:t>
            </w:r>
            <w:r w:rsidR="00A43697">
              <w:t xml:space="preserve"> </w:t>
            </w:r>
            <w:r>
              <w:t>login</w:t>
            </w:r>
            <w:r w:rsidR="00A43697">
              <w:t xml:space="preserve"> </w:t>
            </w:r>
            <w:r>
              <w:t>to</w:t>
            </w:r>
            <w:r w:rsidR="00A43697">
              <w:t xml:space="preserve"> </w:t>
            </w:r>
            <w:r>
              <w:t>the system.</w:t>
            </w:r>
          </w:p>
        </w:tc>
      </w:tr>
    </w:tbl>
    <w:p w14:paraId="55A6BC19" w14:textId="77777777" w:rsidR="004F2446" w:rsidRPr="00D80454" w:rsidRDefault="004F2446" w:rsidP="00D80454">
      <w:pPr>
        <w:jc w:val="both"/>
        <w:rPr>
          <w:rFonts w:cstheme="minorHAnsi"/>
        </w:rPr>
      </w:pPr>
    </w:p>
    <w:p w14:paraId="3A54738E" w14:textId="6D9762D5" w:rsidR="00D80454" w:rsidRDefault="00D80454" w:rsidP="00156E44">
      <w:pPr>
        <w:pStyle w:val="ListParagraph"/>
        <w:numPr>
          <w:ilvl w:val="0"/>
          <w:numId w:val="44"/>
        </w:numPr>
        <w:jc w:val="both"/>
        <w:rPr>
          <w:rFonts w:cstheme="minorHAnsi"/>
        </w:rPr>
      </w:pPr>
      <w:r>
        <w:rPr>
          <w:rFonts w:cstheme="minorHAnsi"/>
        </w:rPr>
        <w:t>Registration</w:t>
      </w:r>
    </w:p>
    <w:p w14:paraId="63B77C4A" w14:textId="77777777" w:rsidR="004F2446" w:rsidRPr="004F2446" w:rsidRDefault="004F2446" w:rsidP="004F2446">
      <w:pPr>
        <w:jc w:val="both"/>
        <w:rPr>
          <w:rFonts w:cstheme="minorHAnsi"/>
        </w:rPr>
      </w:pPr>
    </w:p>
    <w:tbl>
      <w:tblPr>
        <w:tblStyle w:val="TableGrid"/>
        <w:tblW w:w="9013" w:type="dxa"/>
        <w:tblLook w:val="04A0" w:firstRow="1" w:lastRow="0" w:firstColumn="1" w:lastColumn="0" w:noHBand="0" w:noVBand="1"/>
      </w:tblPr>
      <w:tblGrid>
        <w:gridCol w:w="2695"/>
        <w:gridCol w:w="3240"/>
        <w:gridCol w:w="3078"/>
      </w:tblGrid>
      <w:tr w:rsidR="00156E44" w14:paraId="4336C7BB" w14:textId="77777777" w:rsidTr="00D46D07">
        <w:trPr>
          <w:trHeight w:val="252"/>
        </w:trPr>
        <w:tc>
          <w:tcPr>
            <w:tcW w:w="2695" w:type="dxa"/>
          </w:tcPr>
          <w:p w14:paraId="7C699464" w14:textId="77777777" w:rsidR="00156E44" w:rsidRPr="00156E44" w:rsidRDefault="00156E44" w:rsidP="00D46D07">
            <w:pPr>
              <w:jc w:val="both"/>
              <w:rPr>
                <w:rFonts w:cstheme="minorHAnsi"/>
                <w:b/>
                <w:bCs/>
              </w:rPr>
            </w:pPr>
            <w:r w:rsidRPr="00156E44">
              <w:rPr>
                <w:b/>
                <w:bCs/>
              </w:rPr>
              <w:t>Test cases (input data)</w:t>
            </w:r>
          </w:p>
        </w:tc>
        <w:tc>
          <w:tcPr>
            <w:tcW w:w="3240" w:type="dxa"/>
          </w:tcPr>
          <w:p w14:paraId="796EC5EC" w14:textId="77777777" w:rsidR="00156E44" w:rsidRPr="00156E44" w:rsidRDefault="00156E44" w:rsidP="00D46D07">
            <w:pPr>
              <w:jc w:val="both"/>
              <w:rPr>
                <w:rFonts w:cstheme="minorHAnsi"/>
                <w:b/>
                <w:bCs/>
              </w:rPr>
            </w:pPr>
            <w:r w:rsidRPr="00156E44">
              <w:rPr>
                <w:b/>
                <w:bCs/>
              </w:rPr>
              <w:t>Expected result</w:t>
            </w:r>
          </w:p>
        </w:tc>
        <w:tc>
          <w:tcPr>
            <w:tcW w:w="3078" w:type="dxa"/>
          </w:tcPr>
          <w:p w14:paraId="29ABE9D8" w14:textId="77777777" w:rsidR="00156E44" w:rsidRPr="00156E44" w:rsidRDefault="00156E44" w:rsidP="00D46D07">
            <w:pPr>
              <w:jc w:val="both"/>
              <w:rPr>
                <w:rFonts w:cstheme="minorHAnsi"/>
                <w:b/>
                <w:bCs/>
              </w:rPr>
            </w:pPr>
            <w:r w:rsidRPr="00156E44">
              <w:rPr>
                <w:b/>
                <w:bCs/>
              </w:rPr>
              <w:t>Actual result</w:t>
            </w:r>
          </w:p>
        </w:tc>
      </w:tr>
      <w:tr w:rsidR="00156E44" w14:paraId="173B1556" w14:textId="77777777" w:rsidTr="00D46D07">
        <w:trPr>
          <w:trHeight w:val="1010"/>
        </w:trPr>
        <w:tc>
          <w:tcPr>
            <w:tcW w:w="2695" w:type="dxa"/>
          </w:tcPr>
          <w:p w14:paraId="2799169E" w14:textId="17BDA4F8" w:rsidR="00156E44" w:rsidRDefault="00156E44" w:rsidP="00D46D07">
            <w:pPr>
              <w:jc w:val="both"/>
              <w:rPr>
                <w:rFonts w:cstheme="minorHAnsi"/>
              </w:rPr>
            </w:pPr>
            <w:r>
              <w:t>Click Registration button without entering nothing</w:t>
            </w:r>
          </w:p>
        </w:tc>
        <w:tc>
          <w:tcPr>
            <w:tcW w:w="3240" w:type="dxa"/>
          </w:tcPr>
          <w:p w14:paraId="37058264" w14:textId="77777777" w:rsidR="00156E44" w:rsidRDefault="00156E44" w:rsidP="00D46D07">
            <w:pPr>
              <w:jc w:val="both"/>
            </w:pPr>
            <w:r>
              <w:t xml:space="preserve">Error occurrence: </w:t>
            </w:r>
          </w:p>
          <w:p w14:paraId="57977AEC" w14:textId="2C50FC4D" w:rsidR="00156E44" w:rsidRDefault="00156E44" w:rsidP="00D46D07">
            <w:pPr>
              <w:jc w:val="both"/>
              <w:rPr>
                <w:rFonts w:cstheme="minorHAnsi"/>
              </w:rPr>
            </w:pPr>
            <w:r>
              <w:t>Registration Button Can’t be Clickable.</w:t>
            </w:r>
          </w:p>
        </w:tc>
        <w:tc>
          <w:tcPr>
            <w:tcW w:w="3078" w:type="dxa"/>
          </w:tcPr>
          <w:p w14:paraId="69539616" w14:textId="77777777" w:rsidR="00156E44" w:rsidRDefault="00156E44" w:rsidP="00D46D07">
            <w:pPr>
              <w:jc w:val="both"/>
            </w:pPr>
            <w:r>
              <w:t xml:space="preserve">Error occurrence: </w:t>
            </w:r>
          </w:p>
          <w:p w14:paraId="28992C09" w14:textId="5AE33C23" w:rsidR="00156E44" w:rsidRDefault="00156E44" w:rsidP="00D46D07">
            <w:pPr>
              <w:jc w:val="both"/>
              <w:rPr>
                <w:rFonts w:cstheme="minorHAnsi"/>
              </w:rPr>
            </w:pPr>
            <w:r>
              <w:t>Registration Button Can’t be Clickable.</w:t>
            </w:r>
          </w:p>
        </w:tc>
      </w:tr>
      <w:tr w:rsidR="00156E44" w14:paraId="01EA3A96" w14:textId="77777777" w:rsidTr="00D46D07">
        <w:trPr>
          <w:trHeight w:val="1010"/>
        </w:trPr>
        <w:tc>
          <w:tcPr>
            <w:tcW w:w="2695" w:type="dxa"/>
          </w:tcPr>
          <w:p w14:paraId="50AE4355" w14:textId="510B75B4" w:rsidR="00156E44" w:rsidRDefault="00156E44" w:rsidP="00D46D07">
            <w:pPr>
              <w:jc w:val="both"/>
              <w:rPr>
                <w:rFonts w:cstheme="minorHAnsi"/>
              </w:rPr>
            </w:pPr>
            <w:r>
              <w:t xml:space="preserve">Click </w:t>
            </w:r>
            <w:r w:rsidR="00CA4EED">
              <w:t xml:space="preserve">Registration </w:t>
            </w:r>
            <w:r>
              <w:t xml:space="preserve">button only entering the </w:t>
            </w:r>
            <w:r w:rsidR="00CA4EED">
              <w:t xml:space="preserve">full </w:t>
            </w:r>
            <w:r>
              <w:t>name.</w:t>
            </w:r>
          </w:p>
        </w:tc>
        <w:tc>
          <w:tcPr>
            <w:tcW w:w="3240" w:type="dxa"/>
          </w:tcPr>
          <w:p w14:paraId="4CFA93D9" w14:textId="77777777" w:rsidR="00CA4EED" w:rsidRDefault="00CA4EED" w:rsidP="00CA4EED">
            <w:pPr>
              <w:jc w:val="both"/>
            </w:pPr>
            <w:r>
              <w:t xml:space="preserve">Error occurrence: </w:t>
            </w:r>
          </w:p>
          <w:p w14:paraId="6149D831" w14:textId="77777777" w:rsidR="00156E44" w:rsidRDefault="00CA4EED" w:rsidP="00CA4EED">
            <w:pPr>
              <w:jc w:val="both"/>
            </w:pPr>
            <w:r>
              <w:t>Registration Button Can’t be Clickable.</w:t>
            </w:r>
          </w:p>
          <w:p w14:paraId="10F8A1A0" w14:textId="68F7BD58" w:rsidR="00CD24DA" w:rsidRDefault="00CD24DA" w:rsidP="00CA4EED">
            <w:pPr>
              <w:jc w:val="both"/>
              <w:rPr>
                <w:rFonts w:cstheme="minorHAnsi"/>
              </w:rPr>
            </w:pPr>
            <w:r>
              <w:t>and user cannot Register on to the system.</w:t>
            </w:r>
          </w:p>
        </w:tc>
        <w:tc>
          <w:tcPr>
            <w:tcW w:w="3078" w:type="dxa"/>
          </w:tcPr>
          <w:p w14:paraId="4D200BFE" w14:textId="77777777" w:rsidR="00CA4EED" w:rsidRDefault="00CA4EED" w:rsidP="00CA4EED">
            <w:pPr>
              <w:jc w:val="both"/>
            </w:pPr>
            <w:r>
              <w:t xml:space="preserve">Error occurrence: </w:t>
            </w:r>
          </w:p>
          <w:p w14:paraId="28399BE3" w14:textId="77777777" w:rsidR="00156E44" w:rsidRDefault="00CA4EED" w:rsidP="00CA4EED">
            <w:pPr>
              <w:jc w:val="both"/>
            </w:pPr>
            <w:r>
              <w:t>Registration Button Can’t be Clickable.</w:t>
            </w:r>
          </w:p>
          <w:p w14:paraId="32445128" w14:textId="451E1122" w:rsidR="00CD24DA" w:rsidRDefault="00CD24DA" w:rsidP="00CA4EED">
            <w:pPr>
              <w:jc w:val="both"/>
              <w:rPr>
                <w:rFonts w:cstheme="minorHAnsi"/>
              </w:rPr>
            </w:pPr>
            <w:r>
              <w:t>and user cannot Register on to the system.</w:t>
            </w:r>
          </w:p>
        </w:tc>
      </w:tr>
      <w:tr w:rsidR="00156E44" w14:paraId="7899D052" w14:textId="77777777" w:rsidTr="00D46D07">
        <w:trPr>
          <w:trHeight w:val="1010"/>
        </w:trPr>
        <w:tc>
          <w:tcPr>
            <w:tcW w:w="2695" w:type="dxa"/>
          </w:tcPr>
          <w:p w14:paraId="11D631CF" w14:textId="0AB3DD3A" w:rsidR="00156E44" w:rsidRDefault="00156E44" w:rsidP="00D46D07">
            <w:pPr>
              <w:jc w:val="both"/>
              <w:rPr>
                <w:rFonts w:cstheme="minorHAnsi"/>
              </w:rPr>
            </w:pPr>
            <w:r>
              <w:lastRenderedPageBreak/>
              <w:t xml:space="preserve">Click </w:t>
            </w:r>
            <w:r w:rsidR="00CA4EED">
              <w:t xml:space="preserve">Registration </w:t>
            </w:r>
            <w:r>
              <w:t>button only entering the password.</w:t>
            </w:r>
          </w:p>
        </w:tc>
        <w:tc>
          <w:tcPr>
            <w:tcW w:w="3240" w:type="dxa"/>
          </w:tcPr>
          <w:p w14:paraId="52C6DBE8" w14:textId="77777777" w:rsidR="00CA4EED" w:rsidRDefault="00CA4EED" w:rsidP="00CA4EED">
            <w:pPr>
              <w:jc w:val="both"/>
            </w:pPr>
            <w:r>
              <w:t xml:space="preserve">Error occurrence: </w:t>
            </w:r>
          </w:p>
          <w:p w14:paraId="2EA7EFC6" w14:textId="77777777" w:rsidR="00156E44" w:rsidRDefault="00CA4EED" w:rsidP="00CA4EED">
            <w:pPr>
              <w:jc w:val="both"/>
            </w:pPr>
            <w:r>
              <w:t>Registration Button Can’t be Clickable.</w:t>
            </w:r>
          </w:p>
          <w:p w14:paraId="7ED97D6A" w14:textId="7BA64057" w:rsidR="00CD24DA" w:rsidRDefault="00CD24DA" w:rsidP="00CA4EED">
            <w:pPr>
              <w:jc w:val="both"/>
              <w:rPr>
                <w:rFonts w:cstheme="minorHAnsi"/>
              </w:rPr>
            </w:pPr>
            <w:r>
              <w:t>and user cannot Register on to the system.</w:t>
            </w:r>
          </w:p>
        </w:tc>
        <w:tc>
          <w:tcPr>
            <w:tcW w:w="3078" w:type="dxa"/>
          </w:tcPr>
          <w:p w14:paraId="092BB349" w14:textId="77777777" w:rsidR="00CA4EED" w:rsidRDefault="00CA4EED" w:rsidP="00CA4EED">
            <w:pPr>
              <w:jc w:val="both"/>
            </w:pPr>
            <w:r>
              <w:t xml:space="preserve">Error occurrence: </w:t>
            </w:r>
          </w:p>
          <w:p w14:paraId="4131A686" w14:textId="77777777" w:rsidR="00156E44" w:rsidRDefault="00CA4EED" w:rsidP="00CA4EED">
            <w:pPr>
              <w:jc w:val="both"/>
            </w:pPr>
            <w:r>
              <w:t>Registration Button Can’t be Clickable.</w:t>
            </w:r>
          </w:p>
          <w:p w14:paraId="6E24107F" w14:textId="28CE3E52" w:rsidR="00CD24DA" w:rsidRDefault="00CD24DA" w:rsidP="00CA4EED">
            <w:pPr>
              <w:jc w:val="both"/>
              <w:rPr>
                <w:rFonts w:cstheme="minorHAnsi"/>
              </w:rPr>
            </w:pPr>
            <w:r>
              <w:t>and user cannot Register on to the system.</w:t>
            </w:r>
          </w:p>
        </w:tc>
      </w:tr>
      <w:tr w:rsidR="00156E44" w14:paraId="40C75F96" w14:textId="77777777" w:rsidTr="00D46D07">
        <w:trPr>
          <w:trHeight w:val="1010"/>
        </w:trPr>
        <w:tc>
          <w:tcPr>
            <w:tcW w:w="2695" w:type="dxa"/>
          </w:tcPr>
          <w:p w14:paraId="3FD9C11E" w14:textId="433C6E62" w:rsidR="00156E44" w:rsidRDefault="00156E44" w:rsidP="00D46D07">
            <w:pPr>
              <w:jc w:val="both"/>
              <w:rPr>
                <w:rFonts w:cstheme="minorHAnsi"/>
              </w:rPr>
            </w:pPr>
            <w:r>
              <w:t xml:space="preserve">Click </w:t>
            </w:r>
            <w:r w:rsidR="00CA4EED">
              <w:t xml:space="preserve">Registration </w:t>
            </w:r>
            <w:r>
              <w:t>button entering</w:t>
            </w:r>
            <w:r w:rsidR="00AC1727">
              <w:t xml:space="preserve"> contact No</w:t>
            </w:r>
          </w:p>
        </w:tc>
        <w:tc>
          <w:tcPr>
            <w:tcW w:w="3240" w:type="dxa"/>
          </w:tcPr>
          <w:p w14:paraId="28805B70" w14:textId="77777777" w:rsidR="00CA4EED" w:rsidRDefault="00CA4EED" w:rsidP="00CA4EED">
            <w:pPr>
              <w:jc w:val="both"/>
            </w:pPr>
            <w:r>
              <w:t xml:space="preserve">Error occurrence: </w:t>
            </w:r>
          </w:p>
          <w:p w14:paraId="79023D30" w14:textId="77777777" w:rsidR="00156E44" w:rsidRDefault="00CA4EED" w:rsidP="00CA4EED">
            <w:pPr>
              <w:jc w:val="both"/>
            </w:pPr>
            <w:r>
              <w:t>Registration Button Can’t be Clickable.</w:t>
            </w:r>
          </w:p>
          <w:p w14:paraId="6504C779" w14:textId="65F248BB" w:rsidR="00CD24DA" w:rsidRDefault="00CD24DA" w:rsidP="00CA4EED">
            <w:pPr>
              <w:jc w:val="both"/>
              <w:rPr>
                <w:rFonts w:cstheme="minorHAnsi"/>
              </w:rPr>
            </w:pPr>
            <w:r>
              <w:t>and user cannot Register on to the system.</w:t>
            </w:r>
          </w:p>
        </w:tc>
        <w:tc>
          <w:tcPr>
            <w:tcW w:w="3078" w:type="dxa"/>
          </w:tcPr>
          <w:p w14:paraId="21653DDC" w14:textId="77777777" w:rsidR="00CA4EED" w:rsidRDefault="00CA4EED" w:rsidP="00CA4EED">
            <w:pPr>
              <w:jc w:val="both"/>
            </w:pPr>
            <w:r>
              <w:t xml:space="preserve">Error occurrence: </w:t>
            </w:r>
          </w:p>
          <w:p w14:paraId="39452FAD" w14:textId="77777777" w:rsidR="00156E44" w:rsidRDefault="00CA4EED" w:rsidP="00CA4EED">
            <w:pPr>
              <w:jc w:val="both"/>
            </w:pPr>
            <w:r>
              <w:t>Registration Button Can’t be Clickable.</w:t>
            </w:r>
          </w:p>
          <w:p w14:paraId="61597AC2" w14:textId="2E42D711" w:rsidR="00CD24DA" w:rsidRDefault="00CD24DA" w:rsidP="00CA4EED">
            <w:pPr>
              <w:jc w:val="both"/>
              <w:rPr>
                <w:rFonts w:cstheme="minorHAnsi"/>
              </w:rPr>
            </w:pPr>
            <w:r>
              <w:t>and user cannot Register on to the system.</w:t>
            </w:r>
          </w:p>
        </w:tc>
      </w:tr>
      <w:tr w:rsidR="00156E44" w14:paraId="36A64DA9" w14:textId="77777777" w:rsidTr="00D46D07">
        <w:trPr>
          <w:trHeight w:val="757"/>
        </w:trPr>
        <w:tc>
          <w:tcPr>
            <w:tcW w:w="2695" w:type="dxa"/>
          </w:tcPr>
          <w:p w14:paraId="3BAAC1AD" w14:textId="0228B06B" w:rsidR="00156E44" w:rsidRDefault="00156E44" w:rsidP="00D46D07">
            <w:pPr>
              <w:jc w:val="both"/>
              <w:rPr>
                <w:rFonts w:cstheme="minorHAnsi"/>
              </w:rPr>
            </w:pPr>
            <w:r>
              <w:t xml:space="preserve">Click </w:t>
            </w:r>
            <w:r w:rsidR="00CA4EED">
              <w:t xml:space="preserve">Registration </w:t>
            </w:r>
            <w:r>
              <w:t xml:space="preserve">button entering </w:t>
            </w:r>
            <w:r w:rsidR="00CA4EED">
              <w:t xml:space="preserve">Full </w:t>
            </w:r>
            <w:r w:rsidR="00AC1727">
              <w:t>name</w:t>
            </w:r>
            <w:r>
              <w:t xml:space="preserve"> and password.</w:t>
            </w:r>
          </w:p>
        </w:tc>
        <w:tc>
          <w:tcPr>
            <w:tcW w:w="3240" w:type="dxa"/>
          </w:tcPr>
          <w:p w14:paraId="2EE78F0E" w14:textId="77777777" w:rsidR="00CA4EED" w:rsidRDefault="00CA4EED" w:rsidP="00CA4EED">
            <w:pPr>
              <w:jc w:val="both"/>
            </w:pPr>
            <w:r>
              <w:t xml:space="preserve">Error occurrence: </w:t>
            </w:r>
          </w:p>
          <w:p w14:paraId="64BED4C4" w14:textId="77777777" w:rsidR="00156E44" w:rsidRDefault="00CA4EED" w:rsidP="00CA4EED">
            <w:pPr>
              <w:jc w:val="both"/>
            </w:pPr>
            <w:r>
              <w:t>Registration Button Can’t be Clickable.</w:t>
            </w:r>
          </w:p>
          <w:p w14:paraId="20D4EEEE" w14:textId="07F549DC" w:rsidR="00CD24DA" w:rsidRDefault="00CD24DA" w:rsidP="00CA4EED">
            <w:pPr>
              <w:jc w:val="both"/>
              <w:rPr>
                <w:rFonts w:cstheme="minorHAnsi"/>
              </w:rPr>
            </w:pPr>
            <w:r>
              <w:t>and user cannot Register on to the system.</w:t>
            </w:r>
          </w:p>
        </w:tc>
        <w:tc>
          <w:tcPr>
            <w:tcW w:w="3078" w:type="dxa"/>
          </w:tcPr>
          <w:p w14:paraId="0516D783" w14:textId="77777777" w:rsidR="00CA4EED" w:rsidRDefault="00CA4EED" w:rsidP="00CA4EED">
            <w:pPr>
              <w:jc w:val="both"/>
            </w:pPr>
            <w:r>
              <w:t xml:space="preserve">Error occurrence: </w:t>
            </w:r>
          </w:p>
          <w:p w14:paraId="0EB054D1" w14:textId="77777777" w:rsidR="00156E44" w:rsidRDefault="00CA4EED" w:rsidP="00CA4EED">
            <w:pPr>
              <w:jc w:val="both"/>
            </w:pPr>
            <w:r>
              <w:t>Registration Button Can’t be Clickable</w:t>
            </w:r>
            <w:r w:rsidR="00156E44">
              <w:t>.</w:t>
            </w:r>
          </w:p>
          <w:p w14:paraId="23DED536" w14:textId="1DB2977E" w:rsidR="00CD24DA" w:rsidRDefault="00CD24DA" w:rsidP="00CA4EED">
            <w:pPr>
              <w:jc w:val="both"/>
              <w:rPr>
                <w:rFonts w:cstheme="minorHAnsi"/>
              </w:rPr>
            </w:pPr>
            <w:r>
              <w:t>and user cannot Register on to the system.</w:t>
            </w:r>
          </w:p>
        </w:tc>
      </w:tr>
      <w:tr w:rsidR="00AC1727" w14:paraId="2242488F" w14:textId="77777777" w:rsidTr="00D46D07">
        <w:trPr>
          <w:trHeight w:val="757"/>
        </w:trPr>
        <w:tc>
          <w:tcPr>
            <w:tcW w:w="2695" w:type="dxa"/>
          </w:tcPr>
          <w:p w14:paraId="310CDF5D" w14:textId="051138BC" w:rsidR="00AC1727" w:rsidRDefault="00AC1727" w:rsidP="00AC1727">
            <w:pPr>
              <w:jc w:val="both"/>
            </w:pPr>
            <w:r>
              <w:t>Click Registration button entering Full name, contact No and password.</w:t>
            </w:r>
          </w:p>
        </w:tc>
        <w:tc>
          <w:tcPr>
            <w:tcW w:w="3240" w:type="dxa"/>
          </w:tcPr>
          <w:p w14:paraId="5C024F96" w14:textId="77777777" w:rsidR="00AC1727" w:rsidRDefault="00AC1727" w:rsidP="00AC1727">
            <w:pPr>
              <w:jc w:val="both"/>
            </w:pPr>
            <w:r>
              <w:t xml:space="preserve">Error occurrence: </w:t>
            </w:r>
          </w:p>
          <w:p w14:paraId="4440159E" w14:textId="77777777" w:rsidR="00AC1727" w:rsidRDefault="00AC1727" w:rsidP="00AC1727">
            <w:pPr>
              <w:jc w:val="both"/>
            </w:pPr>
            <w:r>
              <w:t>Registration Button Can’t be Clickable.</w:t>
            </w:r>
          </w:p>
          <w:p w14:paraId="55E1C5BB" w14:textId="698A3499" w:rsidR="00CD24DA" w:rsidRDefault="00CD24DA" w:rsidP="00AC1727">
            <w:pPr>
              <w:jc w:val="both"/>
            </w:pPr>
            <w:r>
              <w:t>and user cannot Register on to the system.</w:t>
            </w:r>
          </w:p>
        </w:tc>
        <w:tc>
          <w:tcPr>
            <w:tcW w:w="3078" w:type="dxa"/>
          </w:tcPr>
          <w:p w14:paraId="10CF5B28" w14:textId="77777777" w:rsidR="00AC1727" w:rsidRDefault="00AC1727" w:rsidP="00AC1727">
            <w:pPr>
              <w:jc w:val="both"/>
            </w:pPr>
            <w:r>
              <w:t xml:space="preserve">Error occurrence: </w:t>
            </w:r>
          </w:p>
          <w:p w14:paraId="7CE86DB9" w14:textId="77777777" w:rsidR="00AC1727" w:rsidRDefault="00AC1727" w:rsidP="00AC1727">
            <w:pPr>
              <w:jc w:val="both"/>
            </w:pPr>
            <w:r>
              <w:t>Registration Button Can’t be Clickable.</w:t>
            </w:r>
          </w:p>
          <w:p w14:paraId="516B73B2" w14:textId="7BC65E65" w:rsidR="00CD24DA" w:rsidRDefault="00CD24DA" w:rsidP="00AC1727">
            <w:pPr>
              <w:jc w:val="both"/>
            </w:pPr>
            <w:r>
              <w:t>and user cannot Register on to the system.</w:t>
            </w:r>
          </w:p>
        </w:tc>
      </w:tr>
      <w:tr w:rsidR="00AC1727" w14:paraId="2EC0C310" w14:textId="77777777" w:rsidTr="00D46D07">
        <w:trPr>
          <w:trHeight w:val="757"/>
        </w:trPr>
        <w:tc>
          <w:tcPr>
            <w:tcW w:w="2695" w:type="dxa"/>
          </w:tcPr>
          <w:p w14:paraId="4426096E" w14:textId="77777777" w:rsidR="00AC1727" w:rsidRDefault="00AC1727" w:rsidP="00AC1727">
            <w:pPr>
              <w:jc w:val="both"/>
            </w:pPr>
            <w:r>
              <w:t xml:space="preserve">Entered an email address with wrong validations. </w:t>
            </w:r>
          </w:p>
          <w:p w14:paraId="18CCF5AA" w14:textId="1D56E1B4" w:rsidR="00AC1727" w:rsidRDefault="00AC1727" w:rsidP="00AC1727">
            <w:pPr>
              <w:jc w:val="both"/>
            </w:pPr>
            <w:r>
              <w:t>Ex: x</w:t>
            </w:r>
          </w:p>
        </w:tc>
        <w:tc>
          <w:tcPr>
            <w:tcW w:w="3240" w:type="dxa"/>
          </w:tcPr>
          <w:p w14:paraId="41C2D826" w14:textId="77777777" w:rsidR="00AC1727" w:rsidRDefault="00AC1727" w:rsidP="00AC1727">
            <w:pPr>
              <w:jc w:val="both"/>
            </w:pPr>
            <w:r>
              <w:t xml:space="preserve">Error occurrence: </w:t>
            </w:r>
          </w:p>
          <w:p w14:paraId="11ED4FF0" w14:textId="77777777" w:rsidR="00AC1727" w:rsidRDefault="00AC1727" w:rsidP="00AC1727">
            <w:pPr>
              <w:jc w:val="both"/>
            </w:pPr>
            <w:r>
              <w:t>Please include an ‘@’ in the email address.</w:t>
            </w:r>
          </w:p>
          <w:p w14:paraId="09F9319C" w14:textId="5820689A" w:rsidR="00CD24DA" w:rsidRDefault="00CD24DA" w:rsidP="00AC1727">
            <w:pPr>
              <w:jc w:val="both"/>
            </w:pPr>
            <w:r>
              <w:t>and user cannot Register on to the system.</w:t>
            </w:r>
          </w:p>
        </w:tc>
        <w:tc>
          <w:tcPr>
            <w:tcW w:w="3078" w:type="dxa"/>
          </w:tcPr>
          <w:p w14:paraId="7DCBBCA8" w14:textId="77777777" w:rsidR="00AC1727" w:rsidRDefault="00AC1727" w:rsidP="00AC1727">
            <w:pPr>
              <w:jc w:val="both"/>
            </w:pPr>
            <w:r>
              <w:t xml:space="preserve">Error occurrence: </w:t>
            </w:r>
          </w:p>
          <w:p w14:paraId="0462FD64" w14:textId="77777777" w:rsidR="00AC1727" w:rsidRDefault="00AC1727" w:rsidP="00AC1727">
            <w:pPr>
              <w:jc w:val="both"/>
            </w:pPr>
            <w:r>
              <w:t>Please include an ‘@’ in the email address.</w:t>
            </w:r>
          </w:p>
          <w:p w14:paraId="37F0DFA6" w14:textId="649F9D99" w:rsidR="00CD24DA" w:rsidRDefault="00CD24DA" w:rsidP="00AC1727">
            <w:pPr>
              <w:jc w:val="both"/>
            </w:pPr>
            <w:r>
              <w:t>and user cannot Register on to the system.</w:t>
            </w:r>
          </w:p>
        </w:tc>
      </w:tr>
      <w:tr w:rsidR="00AC1727" w14:paraId="30014D4C" w14:textId="77777777" w:rsidTr="00D46D07">
        <w:trPr>
          <w:trHeight w:val="757"/>
        </w:trPr>
        <w:tc>
          <w:tcPr>
            <w:tcW w:w="2695" w:type="dxa"/>
          </w:tcPr>
          <w:p w14:paraId="3057E257" w14:textId="77777777" w:rsidR="00AC1727" w:rsidRDefault="00AC1727" w:rsidP="00AC1727">
            <w:pPr>
              <w:jc w:val="both"/>
            </w:pPr>
            <w:r>
              <w:t xml:space="preserve">Entered an email address with wrong validations. </w:t>
            </w:r>
          </w:p>
          <w:p w14:paraId="128B130F" w14:textId="3F6557D9" w:rsidR="00AC1727" w:rsidRDefault="00AC1727" w:rsidP="00AC1727">
            <w:pPr>
              <w:jc w:val="both"/>
            </w:pPr>
            <w:r>
              <w:t>Ex: x@</w:t>
            </w:r>
          </w:p>
        </w:tc>
        <w:tc>
          <w:tcPr>
            <w:tcW w:w="3240" w:type="dxa"/>
          </w:tcPr>
          <w:p w14:paraId="5F195476" w14:textId="77777777" w:rsidR="00AC1727" w:rsidRDefault="00AC1727" w:rsidP="00AC1727">
            <w:pPr>
              <w:jc w:val="both"/>
            </w:pPr>
            <w:r>
              <w:t xml:space="preserve">Error occurrence: </w:t>
            </w:r>
          </w:p>
          <w:p w14:paraId="3E57D897" w14:textId="77777777" w:rsidR="00AC1727" w:rsidRDefault="00AC1727" w:rsidP="00AC1727">
            <w:pPr>
              <w:jc w:val="both"/>
            </w:pPr>
            <w:r>
              <w:t>Please enter a part following ‘@’</w:t>
            </w:r>
          </w:p>
          <w:p w14:paraId="7C66E204" w14:textId="4B1CF8FD" w:rsidR="00CD24DA" w:rsidRDefault="00CD24DA" w:rsidP="00AC1727">
            <w:pPr>
              <w:jc w:val="both"/>
            </w:pPr>
            <w:r>
              <w:t>and user cannot Register on to the system.</w:t>
            </w:r>
          </w:p>
        </w:tc>
        <w:tc>
          <w:tcPr>
            <w:tcW w:w="3078" w:type="dxa"/>
          </w:tcPr>
          <w:p w14:paraId="66D66AE9" w14:textId="77777777" w:rsidR="00CD24DA" w:rsidRDefault="00CD24DA" w:rsidP="00CD24DA">
            <w:pPr>
              <w:jc w:val="both"/>
            </w:pPr>
            <w:r>
              <w:t xml:space="preserve">Error occurrence: </w:t>
            </w:r>
          </w:p>
          <w:p w14:paraId="6AA54372" w14:textId="77777777" w:rsidR="00AC1727" w:rsidRDefault="00CD24DA" w:rsidP="00CD24DA">
            <w:pPr>
              <w:jc w:val="both"/>
            </w:pPr>
            <w:r>
              <w:t>Please enter a part following ‘@’</w:t>
            </w:r>
          </w:p>
          <w:p w14:paraId="11F99CCE" w14:textId="61195A1B" w:rsidR="00CD24DA" w:rsidRDefault="00CD24DA" w:rsidP="00CD24DA">
            <w:pPr>
              <w:jc w:val="both"/>
            </w:pPr>
            <w:r>
              <w:t>and user cannot Register on to the system.</w:t>
            </w:r>
          </w:p>
        </w:tc>
      </w:tr>
      <w:tr w:rsidR="00CD24DA" w14:paraId="443E88F7" w14:textId="77777777" w:rsidTr="00D46D07">
        <w:trPr>
          <w:trHeight w:val="757"/>
        </w:trPr>
        <w:tc>
          <w:tcPr>
            <w:tcW w:w="2695" w:type="dxa"/>
          </w:tcPr>
          <w:p w14:paraId="57ED2CBB" w14:textId="1FD8775C" w:rsidR="00CD24DA" w:rsidRDefault="00CD24DA" w:rsidP="00CD24DA">
            <w:pPr>
              <w:jc w:val="both"/>
            </w:pPr>
            <w:r>
              <w:t xml:space="preserve">Entered an email address with validations. </w:t>
            </w:r>
          </w:p>
          <w:p w14:paraId="121727DF" w14:textId="37F6A7A5" w:rsidR="00CD24DA" w:rsidRDefault="00CD24DA" w:rsidP="00CD24DA">
            <w:pPr>
              <w:jc w:val="both"/>
            </w:pPr>
            <w:r>
              <w:t>Ex: x@gamil.com</w:t>
            </w:r>
          </w:p>
        </w:tc>
        <w:tc>
          <w:tcPr>
            <w:tcW w:w="3240" w:type="dxa"/>
          </w:tcPr>
          <w:p w14:paraId="51F5125E" w14:textId="490FCE16" w:rsidR="00CD24DA" w:rsidRDefault="00CD24DA" w:rsidP="00AC1727">
            <w:pPr>
              <w:jc w:val="both"/>
            </w:pPr>
            <w:r>
              <w:t>Message Shown:</w:t>
            </w:r>
          </w:p>
          <w:p w14:paraId="52A9DC37" w14:textId="77777777" w:rsidR="00CD24DA" w:rsidRDefault="00CD24DA" w:rsidP="00AC1727">
            <w:pPr>
              <w:jc w:val="both"/>
            </w:pPr>
            <w:r>
              <w:t>Email Available for Registration.</w:t>
            </w:r>
          </w:p>
          <w:p w14:paraId="1D6159F9" w14:textId="59721AD2" w:rsidR="00CD24DA" w:rsidRDefault="00CD24DA" w:rsidP="00AC1727">
            <w:pPr>
              <w:jc w:val="both"/>
            </w:pPr>
            <w:r>
              <w:t>and user cannot Register on to the system.</w:t>
            </w:r>
          </w:p>
        </w:tc>
        <w:tc>
          <w:tcPr>
            <w:tcW w:w="3078" w:type="dxa"/>
          </w:tcPr>
          <w:p w14:paraId="3C412C9F" w14:textId="77777777" w:rsidR="00CD24DA" w:rsidRDefault="00CD24DA" w:rsidP="00CD24DA">
            <w:pPr>
              <w:jc w:val="both"/>
            </w:pPr>
            <w:r>
              <w:t>Message Shown:</w:t>
            </w:r>
          </w:p>
          <w:p w14:paraId="1F915B26" w14:textId="77777777" w:rsidR="00CD24DA" w:rsidRDefault="00CD24DA" w:rsidP="00CD24DA">
            <w:pPr>
              <w:jc w:val="both"/>
            </w:pPr>
            <w:r>
              <w:t>Email Available for Registration.</w:t>
            </w:r>
          </w:p>
          <w:p w14:paraId="3AC575A2" w14:textId="26628EE2" w:rsidR="00CD24DA" w:rsidRDefault="00CD24DA" w:rsidP="00CD24DA">
            <w:pPr>
              <w:jc w:val="both"/>
            </w:pPr>
            <w:r>
              <w:t>and user cannot Register on to the system.</w:t>
            </w:r>
          </w:p>
        </w:tc>
      </w:tr>
      <w:tr w:rsidR="00CD24DA" w14:paraId="3644274D" w14:textId="77777777" w:rsidTr="00D46D07">
        <w:trPr>
          <w:trHeight w:val="757"/>
        </w:trPr>
        <w:tc>
          <w:tcPr>
            <w:tcW w:w="2695" w:type="dxa"/>
          </w:tcPr>
          <w:p w14:paraId="25CEE76F" w14:textId="67FC9E71" w:rsidR="00CD24DA" w:rsidRDefault="00CD24DA" w:rsidP="00AC1727">
            <w:pPr>
              <w:jc w:val="both"/>
            </w:pPr>
            <w:r>
              <w:t>Click Registration button entering Full name, email and password.</w:t>
            </w:r>
          </w:p>
        </w:tc>
        <w:tc>
          <w:tcPr>
            <w:tcW w:w="3240" w:type="dxa"/>
          </w:tcPr>
          <w:p w14:paraId="1D4BB1A0" w14:textId="77777777" w:rsidR="00CD24DA" w:rsidRDefault="00CD24DA" w:rsidP="00CD24DA">
            <w:pPr>
              <w:jc w:val="both"/>
            </w:pPr>
            <w:r>
              <w:t xml:space="preserve">Error occurrence: </w:t>
            </w:r>
          </w:p>
          <w:p w14:paraId="7BEA0D1B" w14:textId="77777777" w:rsidR="00CD24DA" w:rsidRDefault="00CD24DA" w:rsidP="00CD24DA">
            <w:pPr>
              <w:jc w:val="both"/>
            </w:pPr>
            <w:r>
              <w:t xml:space="preserve">“Please fill out This Field.” </w:t>
            </w:r>
          </w:p>
          <w:p w14:paraId="0D9162BF" w14:textId="0AF3BFDA" w:rsidR="00CD24DA" w:rsidRDefault="00CD24DA" w:rsidP="00CD24DA">
            <w:pPr>
              <w:jc w:val="both"/>
            </w:pPr>
            <w:r>
              <w:t>and user cannot Register on to the system.</w:t>
            </w:r>
          </w:p>
        </w:tc>
        <w:tc>
          <w:tcPr>
            <w:tcW w:w="3078" w:type="dxa"/>
          </w:tcPr>
          <w:p w14:paraId="03189E47" w14:textId="77777777" w:rsidR="00CD24DA" w:rsidRDefault="00CD24DA" w:rsidP="00CD24DA">
            <w:pPr>
              <w:jc w:val="both"/>
            </w:pPr>
            <w:r>
              <w:t xml:space="preserve">Error occurrence: </w:t>
            </w:r>
          </w:p>
          <w:p w14:paraId="627CC55A" w14:textId="77777777" w:rsidR="00CD24DA" w:rsidRDefault="00CD24DA" w:rsidP="00CD24DA">
            <w:pPr>
              <w:jc w:val="both"/>
            </w:pPr>
            <w:r>
              <w:t xml:space="preserve">“Please fill out This Field.” </w:t>
            </w:r>
          </w:p>
          <w:p w14:paraId="1D85EF90" w14:textId="67AC0A48" w:rsidR="00CD24DA" w:rsidRDefault="00CD24DA" w:rsidP="00CD24DA">
            <w:pPr>
              <w:jc w:val="both"/>
            </w:pPr>
            <w:r>
              <w:t>and user cannot Register on to the system.</w:t>
            </w:r>
          </w:p>
        </w:tc>
      </w:tr>
      <w:tr w:rsidR="004F2446" w14:paraId="08048423" w14:textId="77777777" w:rsidTr="00D46D07">
        <w:trPr>
          <w:trHeight w:val="757"/>
        </w:trPr>
        <w:tc>
          <w:tcPr>
            <w:tcW w:w="2695" w:type="dxa"/>
          </w:tcPr>
          <w:p w14:paraId="55E1F23C" w14:textId="38AA7F72" w:rsidR="004F2446" w:rsidRDefault="004F2446" w:rsidP="004F2446">
            <w:pPr>
              <w:jc w:val="both"/>
            </w:pPr>
            <w:r>
              <w:t>Click Registration button entering Full name, already exist email, contact No and password.</w:t>
            </w:r>
          </w:p>
        </w:tc>
        <w:tc>
          <w:tcPr>
            <w:tcW w:w="3240" w:type="dxa"/>
          </w:tcPr>
          <w:p w14:paraId="004305F9" w14:textId="77777777" w:rsidR="004F2446" w:rsidRDefault="004F2446" w:rsidP="004F2446">
            <w:pPr>
              <w:jc w:val="both"/>
            </w:pPr>
            <w:r>
              <w:t>Message Shown:</w:t>
            </w:r>
          </w:p>
          <w:p w14:paraId="2648D1AD" w14:textId="59069D4B" w:rsidR="004F2446" w:rsidRDefault="004F2446" w:rsidP="004F2446">
            <w:pPr>
              <w:jc w:val="both"/>
            </w:pPr>
            <w:r>
              <w:t>Email Already Exist.</w:t>
            </w:r>
          </w:p>
          <w:p w14:paraId="5816BF63" w14:textId="52A09C1F" w:rsidR="004F2446" w:rsidRDefault="004F2446" w:rsidP="004F2446">
            <w:pPr>
              <w:jc w:val="both"/>
            </w:pPr>
            <w:r>
              <w:t>and user cannot Register on to the system.</w:t>
            </w:r>
          </w:p>
        </w:tc>
        <w:tc>
          <w:tcPr>
            <w:tcW w:w="3078" w:type="dxa"/>
          </w:tcPr>
          <w:p w14:paraId="521BCA18" w14:textId="77777777" w:rsidR="004F2446" w:rsidRDefault="004F2446" w:rsidP="004F2446">
            <w:pPr>
              <w:jc w:val="both"/>
            </w:pPr>
            <w:r>
              <w:t>Message Shown:</w:t>
            </w:r>
          </w:p>
          <w:p w14:paraId="0F24CD5E" w14:textId="77777777" w:rsidR="004F2446" w:rsidRDefault="004F2446" w:rsidP="004F2446">
            <w:pPr>
              <w:jc w:val="both"/>
            </w:pPr>
            <w:r>
              <w:t>Email Already Exist.</w:t>
            </w:r>
          </w:p>
          <w:p w14:paraId="7BB91FC3" w14:textId="11E7500A" w:rsidR="004F2446" w:rsidRDefault="004F2446" w:rsidP="004F2446">
            <w:pPr>
              <w:jc w:val="both"/>
            </w:pPr>
            <w:r>
              <w:t>and user cannot Register on to the system.</w:t>
            </w:r>
          </w:p>
        </w:tc>
      </w:tr>
      <w:tr w:rsidR="004F2446" w14:paraId="1B6DEDC5" w14:textId="77777777" w:rsidTr="00D46D07">
        <w:trPr>
          <w:trHeight w:val="757"/>
        </w:trPr>
        <w:tc>
          <w:tcPr>
            <w:tcW w:w="2695" w:type="dxa"/>
          </w:tcPr>
          <w:p w14:paraId="1066AA60" w14:textId="753F21BD" w:rsidR="004F2446" w:rsidRDefault="004F2446" w:rsidP="004F2446">
            <w:pPr>
              <w:jc w:val="both"/>
            </w:pPr>
            <w:r>
              <w:t>Click Registration button entering Full name, email, contact No and password.</w:t>
            </w:r>
          </w:p>
        </w:tc>
        <w:tc>
          <w:tcPr>
            <w:tcW w:w="3240" w:type="dxa"/>
          </w:tcPr>
          <w:p w14:paraId="297912D6" w14:textId="491AB5C1" w:rsidR="004F2446" w:rsidRDefault="004F2446" w:rsidP="004F2446">
            <w:pPr>
              <w:jc w:val="both"/>
            </w:pPr>
            <w:r>
              <w:t>Successfully Registered and Message shown:</w:t>
            </w:r>
          </w:p>
          <w:p w14:paraId="20BB7C3D" w14:textId="33CBDA02" w:rsidR="004F2446" w:rsidRDefault="004F2446" w:rsidP="004F2446">
            <w:pPr>
              <w:jc w:val="both"/>
            </w:pPr>
            <w:r>
              <w:t>“Registration Successful. Now You can Login!”</w:t>
            </w:r>
          </w:p>
          <w:p w14:paraId="4DA2EB62" w14:textId="5CBBBE1C" w:rsidR="004F2446" w:rsidRDefault="004F2446" w:rsidP="004F2446">
            <w:pPr>
              <w:jc w:val="both"/>
            </w:pPr>
          </w:p>
        </w:tc>
        <w:tc>
          <w:tcPr>
            <w:tcW w:w="3078" w:type="dxa"/>
          </w:tcPr>
          <w:p w14:paraId="34630673" w14:textId="77777777" w:rsidR="004F2446" w:rsidRDefault="004F2446" w:rsidP="004F2446">
            <w:pPr>
              <w:jc w:val="both"/>
            </w:pPr>
            <w:r>
              <w:t>Successfully Registered and Message shown:</w:t>
            </w:r>
          </w:p>
          <w:p w14:paraId="55FB4C28" w14:textId="77777777" w:rsidR="004F2446" w:rsidRDefault="004F2446" w:rsidP="004F2446">
            <w:pPr>
              <w:jc w:val="both"/>
            </w:pPr>
            <w:r>
              <w:t>“Registration Successful. Now You can Login!”</w:t>
            </w:r>
          </w:p>
          <w:p w14:paraId="7E2CE584" w14:textId="77777777" w:rsidR="004F2446" w:rsidRDefault="004F2446" w:rsidP="004F2446">
            <w:pPr>
              <w:jc w:val="both"/>
            </w:pPr>
          </w:p>
        </w:tc>
      </w:tr>
    </w:tbl>
    <w:p w14:paraId="6085C122" w14:textId="11916A4D" w:rsidR="00D80454" w:rsidRDefault="00D80454" w:rsidP="00D80454">
      <w:pPr>
        <w:pStyle w:val="ListParagraph"/>
        <w:jc w:val="both"/>
        <w:rPr>
          <w:rFonts w:cstheme="minorHAnsi"/>
        </w:rPr>
      </w:pPr>
    </w:p>
    <w:p w14:paraId="12A7D52E" w14:textId="77777777" w:rsidR="008047F7" w:rsidRDefault="008047F7" w:rsidP="00D80454">
      <w:pPr>
        <w:pStyle w:val="ListParagraph"/>
        <w:jc w:val="both"/>
        <w:rPr>
          <w:rFonts w:cstheme="minorHAnsi"/>
        </w:rPr>
      </w:pPr>
    </w:p>
    <w:p w14:paraId="6F491C2C" w14:textId="7233AF30" w:rsidR="00D80454" w:rsidRPr="00700769" w:rsidRDefault="00D80454" w:rsidP="00D80454">
      <w:pPr>
        <w:pStyle w:val="ListParagraph"/>
        <w:numPr>
          <w:ilvl w:val="0"/>
          <w:numId w:val="46"/>
        </w:numPr>
        <w:jc w:val="both"/>
        <w:rPr>
          <w:rFonts w:cstheme="minorHAnsi"/>
        </w:rPr>
      </w:pPr>
      <w:r w:rsidRPr="00D80454">
        <w:rPr>
          <w:rFonts w:cstheme="minorHAnsi"/>
          <w:b/>
          <w:bCs/>
        </w:rPr>
        <w:lastRenderedPageBreak/>
        <w:t>Integration Testing</w:t>
      </w:r>
    </w:p>
    <w:p w14:paraId="0E47CA6F" w14:textId="18301AC0" w:rsidR="00700769" w:rsidRDefault="00700769" w:rsidP="00700769">
      <w:pPr>
        <w:jc w:val="both"/>
      </w:pPr>
      <w:r>
        <w:t>System is tested with the database. The details entered to the system and details retrieved from the database to the system are tested top to bottom and bottom to top.</w:t>
      </w:r>
    </w:p>
    <w:p w14:paraId="5572B975" w14:textId="087EEF93" w:rsidR="008047F7" w:rsidRPr="00355091" w:rsidRDefault="00700769" w:rsidP="008047F7">
      <w:pPr>
        <w:jc w:val="both"/>
        <w:rPr>
          <w:rFonts w:cstheme="minorHAnsi"/>
          <w:b/>
          <w:bCs/>
        </w:rPr>
      </w:pPr>
      <w:r w:rsidRPr="00700769">
        <w:rPr>
          <w:b/>
          <w:bCs/>
        </w:rPr>
        <w:t>User scenario</w:t>
      </w:r>
      <w:r>
        <w:rPr>
          <w:b/>
          <w:bCs/>
        </w:rPr>
        <w:t>:</w:t>
      </w:r>
      <w:bookmarkStart w:id="31" w:name="_Hlk107643564"/>
    </w:p>
    <w:tbl>
      <w:tblPr>
        <w:tblStyle w:val="TableGrid"/>
        <w:tblW w:w="9013" w:type="dxa"/>
        <w:tblLook w:val="04A0" w:firstRow="1" w:lastRow="0" w:firstColumn="1" w:lastColumn="0" w:noHBand="0" w:noVBand="1"/>
      </w:tblPr>
      <w:tblGrid>
        <w:gridCol w:w="2695"/>
        <w:gridCol w:w="3240"/>
        <w:gridCol w:w="3078"/>
      </w:tblGrid>
      <w:tr w:rsidR="00700769" w14:paraId="4BFB2E31" w14:textId="77777777" w:rsidTr="005C4A45">
        <w:trPr>
          <w:trHeight w:val="252"/>
        </w:trPr>
        <w:tc>
          <w:tcPr>
            <w:tcW w:w="2695" w:type="dxa"/>
          </w:tcPr>
          <w:p w14:paraId="097CF556" w14:textId="41C2B8C9" w:rsidR="00700769" w:rsidRPr="00156E44" w:rsidRDefault="00700769" w:rsidP="005C4A45">
            <w:pPr>
              <w:jc w:val="both"/>
              <w:rPr>
                <w:rFonts w:cstheme="minorHAnsi"/>
                <w:b/>
                <w:bCs/>
              </w:rPr>
            </w:pPr>
            <w:r w:rsidRPr="00156E44">
              <w:rPr>
                <w:b/>
                <w:bCs/>
              </w:rPr>
              <w:t>Test cases</w:t>
            </w:r>
          </w:p>
        </w:tc>
        <w:tc>
          <w:tcPr>
            <w:tcW w:w="3240" w:type="dxa"/>
          </w:tcPr>
          <w:p w14:paraId="19DCA429" w14:textId="77777777" w:rsidR="00700769" w:rsidRPr="00156E44" w:rsidRDefault="00700769" w:rsidP="005C4A45">
            <w:pPr>
              <w:jc w:val="both"/>
              <w:rPr>
                <w:rFonts w:cstheme="minorHAnsi"/>
                <w:b/>
                <w:bCs/>
              </w:rPr>
            </w:pPr>
            <w:r w:rsidRPr="00156E44">
              <w:rPr>
                <w:b/>
                <w:bCs/>
              </w:rPr>
              <w:t>Expected result</w:t>
            </w:r>
          </w:p>
        </w:tc>
        <w:tc>
          <w:tcPr>
            <w:tcW w:w="3078" w:type="dxa"/>
          </w:tcPr>
          <w:p w14:paraId="40926A0C" w14:textId="77777777" w:rsidR="00700769" w:rsidRPr="00156E44" w:rsidRDefault="00700769" w:rsidP="005C4A45">
            <w:pPr>
              <w:jc w:val="both"/>
              <w:rPr>
                <w:rFonts w:cstheme="minorHAnsi"/>
                <w:b/>
                <w:bCs/>
              </w:rPr>
            </w:pPr>
            <w:r w:rsidRPr="00156E44">
              <w:rPr>
                <w:b/>
                <w:bCs/>
              </w:rPr>
              <w:t>Actual result</w:t>
            </w:r>
          </w:p>
        </w:tc>
      </w:tr>
      <w:tr w:rsidR="00700769" w14:paraId="2D18E6F9" w14:textId="77777777" w:rsidTr="00700769">
        <w:trPr>
          <w:trHeight w:val="773"/>
        </w:trPr>
        <w:tc>
          <w:tcPr>
            <w:tcW w:w="2695" w:type="dxa"/>
          </w:tcPr>
          <w:p w14:paraId="7E27F3DA" w14:textId="3B1AFE91" w:rsidR="00700769" w:rsidRDefault="00700769" w:rsidP="005C4A45">
            <w:pPr>
              <w:jc w:val="both"/>
              <w:rPr>
                <w:rFonts w:cstheme="minorHAnsi"/>
              </w:rPr>
            </w:pPr>
            <w:r>
              <w:t>Click on Register button after filling the form.</w:t>
            </w:r>
          </w:p>
        </w:tc>
        <w:tc>
          <w:tcPr>
            <w:tcW w:w="3240" w:type="dxa"/>
          </w:tcPr>
          <w:p w14:paraId="2FB2D2BA" w14:textId="3B457666" w:rsidR="00700769" w:rsidRDefault="00700769" w:rsidP="005C4A45">
            <w:pPr>
              <w:jc w:val="both"/>
              <w:rPr>
                <w:rFonts w:cstheme="minorHAnsi"/>
              </w:rPr>
            </w:pPr>
            <w:r>
              <w:t>Database updated with a new user each time.</w:t>
            </w:r>
          </w:p>
        </w:tc>
        <w:tc>
          <w:tcPr>
            <w:tcW w:w="3078" w:type="dxa"/>
          </w:tcPr>
          <w:p w14:paraId="56F917F5" w14:textId="47739F3A" w:rsidR="00700769" w:rsidRDefault="00700769" w:rsidP="005C4A45">
            <w:pPr>
              <w:jc w:val="both"/>
              <w:rPr>
                <w:rFonts w:cstheme="minorHAnsi"/>
              </w:rPr>
            </w:pPr>
            <w:r>
              <w:t>Database updated with a new user each time.</w:t>
            </w:r>
          </w:p>
        </w:tc>
      </w:tr>
      <w:tr w:rsidR="00700769" w14:paraId="367D684D" w14:textId="77777777" w:rsidTr="005C4A45">
        <w:trPr>
          <w:trHeight w:val="1010"/>
        </w:trPr>
        <w:tc>
          <w:tcPr>
            <w:tcW w:w="2695" w:type="dxa"/>
          </w:tcPr>
          <w:p w14:paraId="2F61B78C" w14:textId="62956304" w:rsidR="00700769" w:rsidRDefault="00700769" w:rsidP="005C4A45">
            <w:pPr>
              <w:jc w:val="both"/>
              <w:rPr>
                <w:rFonts w:cstheme="minorHAnsi"/>
              </w:rPr>
            </w:pPr>
            <w:r>
              <w:t xml:space="preserve">Login with the username and </w:t>
            </w:r>
            <w:r w:rsidR="008A4C63">
              <w:t>password.</w:t>
            </w:r>
          </w:p>
        </w:tc>
        <w:tc>
          <w:tcPr>
            <w:tcW w:w="3240" w:type="dxa"/>
          </w:tcPr>
          <w:p w14:paraId="70BA130E" w14:textId="1D324AF7" w:rsidR="00700769" w:rsidRDefault="00700769" w:rsidP="005C4A45">
            <w:pPr>
              <w:jc w:val="both"/>
              <w:rPr>
                <w:rFonts w:cstheme="minorHAnsi"/>
              </w:rPr>
            </w:pPr>
            <w:r>
              <w:t>Check with the user details and if correct logged in otherwise pop up an error.</w:t>
            </w:r>
          </w:p>
        </w:tc>
        <w:tc>
          <w:tcPr>
            <w:tcW w:w="3078" w:type="dxa"/>
          </w:tcPr>
          <w:p w14:paraId="32CB25FF" w14:textId="1EBD1C80" w:rsidR="00700769" w:rsidRDefault="00700769" w:rsidP="005C4A45">
            <w:pPr>
              <w:jc w:val="both"/>
              <w:rPr>
                <w:rFonts w:cstheme="minorHAnsi"/>
              </w:rPr>
            </w:pPr>
            <w:r>
              <w:t>Check with the user details and if correct logged in otherwise pop up an error.</w:t>
            </w:r>
          </w:p>
        </w:tc>
      </w:tr>
      <w:tr w:rsidR="00700769" w14:paraId="67B765F3" w14:textId="77777777" w:rsidTr="005C4A45">
        <w:trPr>
          <w:trHeight w:val="1010"/>
        </w:trPr>
        <w:tc>
          <w:tcPr>
            <w:tcW w:w="2695" w:type="dxa"/>
          </w:tcPr>
          <w:p w14:paraId="04172273" w14:textId="75FDB60D" w:rsidR="00700769" w:rsidRDefault="008A4C63" w:rsidP="005C4A45">
            <w:pPr>
              <w:jc w:val="both"/>
              <w:rPr>
                <w:rFonts w:cstheme="minorHAnsi"/>
              </w:rPr>
            </w:pPr>
            <w:r>
              <w:t>Complaint Form</w:t>
            </w:r>
          </w:p>
        </w:tc>
        <w:tc>
          <w:tcPr>
            <w:tcW w:w="3240" w:type="dxa"/>
          </w:tcPr>
          <w:p w14:paraId="45086D51" w14:textId="44B24FF9" w:rsidR="00700769" w:rsidRDefault="008A4C63" w:rsidP="005C4A45">
            <w:pPr>
              <w:jc w:val="both"/>
              <w:rPr>
                <w:rFonts w:cstheme="minorHAnsi"/>
              </w:rPr>
            </w:pPr>
            <w:r>
              <w:t xml:space="preserve">Select an </w:t>
            </w:r>
            <w:r w:rsidR="001E4648">
              <w:t>item</w:t>
            </w:r>
            <w:r>
              <w:t xml:space="preserve"> from the list that already uploaded in Database and also fill the form without error then form update a complaint in database.</w:t>
            </w:r>
          </w:p>
        </w:tc>
        <w:tc>
          <w:tcPr>
            <w:tcW w:w="3078" w:type="dxa"/>
          </w:tcPr>
          <w:p w14:paraId="4F9D7C53" w14:textId="6456FFA8" w:rsidR="00700769" w:rsidRDefault="008A4C63" w:rsidP="005C4A45">
            <w:pPr>
              <w:jc w:val="both"/>
              <w:rPr>
                <w:rFonts w:cstheme="minorHAnsi"/>
              </w:rPr>
            </w:pPr>
            <w:r>
              <w:t xml:space="preserve">Select an </w:t>
            </w:r>
            <w:r w:rsidR="001E4648">
              <w:t>item</w:t>
            </w:r>
            <w:r>
              <w:t xml:space="preserve"> from the list that already uploaded in Database and also fill the form without error then form update a complaint in database.</w:t>
            </w:r>
          </w:p>
        </w:tc>
      </w:tr>
      <w:tr w:rsidR="00700769" w14:paraId="7E43AB61" w14:textId="77777777" w:rsidTr="005C4A45">
        <w:trPr>
          <w:trHeight w:val="1010"/>
        </w:trPr>
        <w:tc>
          <w:tcPr>
            <w:tcW w:w="2695" w:type="dxa"/>
          </w:tcPr>
          <w:p w14:paraId="01CF0767" w14:textId="2744D5FF" w:rsidR="00700769" w:rsidRDefault="008A4C63" w:rsidP="005C4A45">
            <w:pPr>
              <w:jc w:val="both"/>
              <w:rPr>
                <w:rFonts w:cstheme="minorHAnsi"/>
              </w:rPr>
            </w:pPr>
            <w:r>
              <w:t>Complaint History</w:t>
            </w:r>
          </w:p>
        </w:tc>
        <w:tc>
          <w:tcPr>
            <w:tcW w:w="3240" w:type="dxa"/>
          </w:tcPr>
          <w:p w14:paraId="1EC914C1" w14:textId="760682F0" w:rsidR="00700769" w:rsidRDefault="008A4C63" w:rsidP="005C4A45">
            <w:pPr>
              <w:jc w:val="both"/>
              <w:rPr>
                <w:rFonts w:cstheme="minorHAnsi"/>
              </w:rPr>
            </w:pPr>
            <w:r>
              <w:t xml:space="preserve">Watch your Complaints </w:t>
            </w:r>
            <w:r w:rsidR="001E4648">
              <w:t>that already Submitted that Retrieved from database.</w:t>
            </w:r>
          </w:p>
        </w:tc>
        <w:tc>
          <w:tcPr>
            <w:tcW w:w="3078" w:type="dxa"/>
          </w:tcPr>
          <w:p w14:paraId="36693C86" w14:textId="277A2429" w:rsidR="00700769" w:rsidRDefault="001E4648" w:rsidP="005C4A45">
            <w:pPr>
              <w:jc w:val="both"/>
              <w:rPr>
                <w:rFonts w:cstheme="minorHAnsi"/>
              </w:rPr>
            </w:pPr>
            <w:r>
              <w:t>Watch your Complaints that already Submitted that Retrieved from database.</w:t>
            </w:r>
          </w:p>
        </w:tc>
      </w:tr>
      <w:tr w:rsidR="00700769" w14:paraId="45E127BE" w14:textId="77777777" w:rsidTr="005C4A45">
        <w:trPr>
          <w:trHeight w:val="757"/>
        </w:trPr>
        <w:tc>
          <w:tcPr>
            <w:tcW w:w="2695" w:type="dxa"/>
          </w:tcPr>
          <w:p w14:paraId="0512AC1E" w14:textId="1E4DF1EF" w:rsidR="00700769" w:rsidRDefault="001E4648" w:rsidP="005C4A45">
            <w:pPr>
              <w:jc w:val="both"/>
              <w:rPr>
                <w:rFonts w:cstheme="minorHAnsi"/>
              </w:rPr>
            </w:pPr>
            <w:r>
              <w:t>Profile Setting</w:t>
            </w:r>
          </w:p>
        </w:tc>
        <w:tc>
          <w:tcPr>
            <w:tcW w:w="3240" w:type="dxa"/>
          </w:tcPr>
          <w:p w14:paraId="3861A263" w14:textId="3AC637C7" w:rsidR="00700769" w:rsidRDefault="001E4648" w:rsidP="005C4A45">
            <w:pPr>
              <w:jc w:val="both"/>
              <w:rPr>
                <w:rFonts w:cstheme="minorHAnsi"/>
              </w:rPr>
            </w:pPr>
            <w:r>
              <w:t>Update your user profile with picture and other details, then it updated in the database.</w:t>
            </w:r>
          </w:p>
        </w:tc>
        <w:tc>
          <w:tcPr>
            <w:tcW w:w="3078" w:type="dxa"/>
          </w:tcPr>
          <w:p w14:paraId="149F7F3E" w14:textId="320115C1" w:rsidR="00700769" w:rsidRDefault="001E4648" w:rsidP="005C4A45">
            <w:pPr>
              <w:jc w:val="both"/>
              <w:rPr>
                <w:rFonts w:cstheme="minorHAnsi"/>
              </w:rPr>
            </w:pPr>
            <w:r>
              <w:t>Update your user profile with picture and other details, then it updated in the database.</w:t>
            </w:r>
          </w:p>
        </w:tc>
      </w:tr>
    </w:tbl>
    <w:p w14:paraId="08E40DF8" w14:textId="2FF89B37" w:rsidR="00700769" w:rsidRDefault="00700769" w:rsidP="008047F7">
      <w:pPr>
        <w:jc w:val="both"/>
        <w:rPr>
          <w:rFonts w:cstheme="minorHAnsi"/>
        </w:rPr>
      </w:pPr>
    </w:p>
    <w:p w14:paraId="660991ED" w14:textId="08B99A3F" w:rsidR="00355091" w:rsidRPr="001E4648" w:rsidRDefault="00355091" w:rsidP="001E4648">
      <w:pPr>
        <w:jc w:val="both"/>
        <w:rPr>
          <w:rFonts w:cstheme="minorHAnsi"/>
          <w:b/>
          <w:bCs/>
        </w:rPr>
      </w:pPr>
      <w:r>
        <w:rPr>
          <w:b/>
          <w:bCs/>
        </w:rPr>
        <w:t>Admin</w:t>
      </w:r>
      <w:r w:rsidRPr="00700769">
        <w:rPr>
          <w:b/>
          <w:bCs/>
        </w:rPr>
        <w:t xml:space="preserve"> scenario</w:t>
      </w:r>
      <w:r>
        <w:rPr>
          <w:b/>
          <w:bCs/>
        </w:rPr>
        <w:t>:</w:t>
      </w:r>
    </w:p>
    <w:tbl>
      <w:tblPr>
        <w:tblStyle w:val="TableGrid"/>
        <w:tblW w:w="9013" w:type="dxa"/>
        <w:tblLook w:val="04A0" w:firstRow="1" w:lastRow="0" w:firstColumn="1" w:lastColumn="0" w:noHBand="0" w:noVBand="1"/>
      </w:tblPr>
      <w:tblGrid>
        <w:gridCol w:w="2695"/>
        <w:gridCol w:w="3240"/>
        <w:gridCol w:w="3078"/>
      </w:tblGrid>
      <w:tr w:rsidR="001E4648" w:rsidRPr="001E4648" w14:paraId="0CF71AEC" w14:textId="77777777" w:rsidTr="005C4A45">
        <w:trPr>
          <w:trHeight w:val="252"/>
        </w:trPr>
        <w:tc>
          <w:tcPr>
            <w:tcW w:w="2695" w:type="dxa"/>
          </w:tcPr>
          <w:p w14:paraId="0E5D6B24" w14:textId="77777777" w:rsidR="001E4648" w:rsidRPr="001E4648" w:rsidRDefault="001E4648" w:rsidP="001E4648">
            <w:pPr>
              <w:spacing w:after="160"/>
              <w:jc w:val="both"/>
              <w:rPr>
                <w:rFonts w:cstheme="minorHAnsi"/>
                <w:b/>
                <w:bCs/>
              </w:rPr>
            </w:pPr>
            <w:r w:rsidRPr="001E4648">
              <w:rPr>
                <w:rFonts w:cstheme="minorHAnsi"/>
                <w:b/>
                <w:bCs/>
              </w:rPr>
              <w:t>Test cases</w:t>
            </w:r>
          </w:p>
        </w:tc>
        <w:tc>
          <w:tcPr>
            <w:tcW w:w="3240" w:type="dxa"/>
          </w:tcPr>
          <w:p w14:paraId="30E40591" w14:textId="77777777" w:rsidR="001E4648" w:rsidRPr="001E4648" w:rsidRDefault="001E4648" w:rsidP="001E4648">
            <w:pPr>
              <w:spacing w:after="160"/>
              <w:jc w:val="both"/>
              <w:rPr>
                <w:rFonts w:cstheme="minorHAnsi"/>
                <w:b/>
                <w:bCs/>
              </w:rPr>
            </w:pPr>
            <w:r w:rsidRPr="001E4648">
              <w:rPr>
                <w:rFonts w:cstheme="minorHAnsi"/>
                <w:b/>
                <w:bCs/>
              </w:rPr>
              <w:t>Expected result</w:t>
            </w:r>
          </w:p>
        </w:tc>
        <w:tc>
          <w:tcPr>
            <w:tcW w:w="3078" w:type="dxa"/>
          </w:tcPr>
          <w:p w14:paraId="36B65C13" w14:textId="77777777" w:rsidR="001E4648" w:rsidRPr="001E4648" w:rsidRDefault="001E4648" w:rsidP="001E4648">
            <w:pPr>
              <w:spacing w:after="160"/>
              <w:jc w:val="both"/>
              <w:rPr>
                <w:rFonts w:cstheme="minorHAnsi"/>
                <w:b/>
                <w:bCs/>
              </w:rPr>
            </w:pPr>
            <w:r w:rsidRPr="001E4648">
              <w:rPr>
                <w:rFonts w:cstheme="minorHAnsi"/>
                <w:b/>
                <w:bCs/>
              </w:rPr>
              <w:t>Actual result</w:t>
            </w:r>
          </w:p>
        </w:tc>
      </w:tr>
      <w:tr w:rsidR="001E4648" w:rsidRPr="001E4648" w14:paraId="582DB1BD" w14:textId="77777777" w:rsidTr="005C4A45">
        <w:trPr>
          <w:trHeight w:val="773"/>
        </w:trPr>
        <w:tc>
          <w:tcPr>
            <w:tcW w:w="2695" w:type="dxa"/>
          </w:tcPr>
          <w:p w14:paraId="7ED0974A" w14:textId="70F19B36" w:rsidR="001E4648" w:rsidRPr="001E4648" w:rsidRDefault="00355091" w:rsidP="001E4648">
            <w:pPr>
              <w:spacing w:after="160"/>
              <w:jc w:val="both"/>
              <w:rPr>
                <w:rFonts w:cstheme="minorHAnsi"/>
              </w:rPr>
            </w:pPr>
            <w:r>
              <w:rPr>
                <w:rFonts w:cstheme="minorHAnsi"/>
              </w:rPr>
              <w:t>View Complaints</w:t>
            </w:r>
          </w:p>
        </w:tc>
        <w:tc>
          <w:tcPr>
            <w:tcW w:w="3240" w:type="dxa"/>
          </w:tcPr>
          <w:p w14:paraId="2348DDA2" w14:textId="67CFBC15" w:rsidR="001E4648" w:rsidRPr="001E4648" w:rsidRDefault="00355091" w:rsidP="001E4648">
            <w:pPr>
              <w:spacing w:after="160"/>
              <w:jc w:val="both"/>
              <w:rPr>
                <w:rFonts w:cstheme="minorHAnsi"/>
              </w:rPr>
            </w:pPr>
            <w:r>
              <w:rPr>
                <w:rFonts w:cstheme="minorHAnsi"/>
              </w:rPr>
              <w:t>Retrieved data from database and shown in a system.</w:t>
            </w:r>
          </w:p>
        </w:tc>
        <w:tc>
          <w:tcPr>
            <w:tcW w:w="3078" w:type="dxa"/>
          </w:tcPr>
          <w:p w14:paraId="3D6B4B1F" w14:textId="058BAF5E" w:rsidR="001E4648" w:rsidRPr="001E4648" w:rsidRDefault="00355091" w:rsidP="001E4648">
            <w:pPr>
              <w:spacing w:after="160"/>
              <w:jc w:val="both"/>
              <w:rPr>
                <w:rFonts w:cstheme="minorHAnsi"/>
              </w:rPr>
            </w:pPr>
            <w:r>
              <w:rPr>
                <w:rFonts w:cstheme="minorHAnsi"/>
              </w:rPr>
              <w:t>Retrieved data from database and shown in a system.</w:t>
            </w:r>
          </w:p>
        </w:tc>
      </w:tr>
      <w:tr w:rsidR="00355091" w:rsidRPr="001E4648" w14:paraId="7FBE2809" w14:textId="77777777" w:rsidTr="005C4A45">
        <w:trPr>
          <w:trHeight w:val="1010"/>
        </w:trPr>
        <w:tc>
          <w:tcPr>
            <w:tcW w:w="2695" w:type="dxa"/>
          </w:tcPr>
          <w:p w14:paraId="6C087274" w14:textId="2C9F8EA8" w:rsidR="00355091" w:rsidRPr="001E4648" w:rsidRDefault="00355091" w:rsidP="00355091">
            <w:pPr>
              <w:spacing w:after="160"/>
              <w:jc w:val="both"/>
              <w:rPr>
                <w:rFonts w:cstheme="minorHAnsi"/>
              </w:rPr>
            </w:pPr>
            <w:r>
              <w:rPr>
                <w:rFonts w:cstheme="minorHAnsi"/>
              </w:rPr>
              <w:t>Manage Complaints</w:t>
            </w:r>
          </w:p>
        </w:tc>
        <w:tc>
          <w:tcPr>
            <w:tcW w:w="3240" w:type="dxa"/>
          </w:tcPr>
          <w:p w14:paraId="1B1BC155" w14:textId="61B866CB" w:rsidR="00355091" w:rsidRPr="001E4648" w:rsidRDefault="00355091" w:rsidP="00355091">
            <w:pPr>
              <w:spacing w:after="160"/>
              <w:jc w:val="both"/>
              <w:rPr>
                <w:rFonts w:cstheme="minorHAnsi"/>
              </w:rPr>
            </w:pPr>
            <w:r>
              <w:rPr>
                <w:rFonts w:cstheme="minorHAnsi"/>
              </w:rPr>
              <w:t>View and take action for the complaints that retrieved from database.</w:t>
            </w:r>
          </w:p>
        </w:tc>
        <w:tc>
          <w:tcPr>
            <w:tcW w:w="3078" w:type="dxa"/>
          </w:tcPr>
          <w:p w14:paraId="12D490A8" w14:textId="2F382A01" w:rsidR="00355091" w:rsidRPr="001E4648" w:rsidRDefault="00355091" w:rsidP="00355091">
            <w:pPr>
              <w:spacing w:after="160"/>
              <w:jc w:val="both"/>
              <w:rPr>
                <w:rFonts w:cstheme="minorHAnsi"/>
              </w:rPr>
            </w:pPr>
            <w:r>
              <w:rPr>
                <w:rFonts w:cstheme="minorHAnsi"/>
              </w:rPr>
              <w:t>View and take action for the complaints that retrieved from database.</w:t>
            </w:r>
          </w:p>
        </w:tc>
      </w:tr>
      <w:tr w:rsidR="00355091" w:rsidRPr="001E4648" w14:paraId="72A59006" w14:textId="77777777" w:rsidTr="005C4A45">
        <w:trPr>
          <w:trHeight w:val="1010"/>
        </w:trPr>
        <w:tc>
          <w:tcPr>
            <w:tcW w:w="2695" w:type="dxa"/>
          </w:tcPr>
          <w:p w14:paraId="3D12EB83" w14:textId="291A8F95" w:rsidR="00355091" w:rsidRPr="001E4648" w:rsidRDefault="00355091" w:rsidP="00355091">
            <w:pPr>
              <w:spacing w:after="160"/>
              <w:jc w:val="both"/>
              <w:rPr>
                <w:rFonts w:cstheme="minorHAnsi"/>
              </w:rPr>
            </w:pPr>
            <w:r>
              <w:rPr>
                <w:rFonts w:cstheme="minorHAnsi"/>
              </w:rPr>
              <w:t>Action form</w:t>
            </w:r>
          </w:p>
        </w:tc>
        <w:tc>
          <w:tcPr>
            <w:tcW w:w="3240" w:type="dxa"/>
          </w:tcPr>
          <w:p w14:paraId="19E1DF60" w14:textId="41695598" w:rsidR="00355091" w:rsidRPr="001E4648" w:rsidRDefault="00355091" w:rsidP="00355091">
            <w:pPr>
              <w:spacing w:after="160"/>
              <w:jc w:val="both"/>
              <w:rPr>
                <w:rFonts w:cstheme="minorHAnsi"/>
              </w:rPr>
            </w:pPr>
            <w:r w:rsidRPr="001E4648">
              <w:rPr>
                <w:rFonts w:cstheme="minorHAnsi"/>
              </w:rPr>
              <w:t xml:space="preserve">Select </w:t>
            </w:r>
            <w:r w:rsidR="00F71290">
              <w:rPr>
                <w:rFonts w:cstheme="minorHAnsi"/>
              </w:rPr>
              <w:t>status and remarked and submitted then updated in a database.</w:t>
            </w:r>
          </w:p>
        </w:tc>
        <w:tc>
          <w:tcPr>
            <w:tcW w:w="3078" w:type="dxa"/>
          </w:tcPr>
          <w:p w14:paraId="0943371A" w14:textId="1AB88E52" w:rsidR="00355091" w:rsidRPr="001E4648" w:rsidRDefault="00F71290" w:rsidP="00355091">
            <w:pPr>
              <w:spacing w:after="160"/>
              <w:jc w:val="both"/>
              <w:rPr>
                <w:rFonts w:cstheme="minorHAnsi"/>
              </w:rPr>
            </w:pPr>
            <w:r w:rsidRPr="001E4648">
              <w:rPr>
                <w:rFonts w:cstheme="minorHAnsi"/>
              </w:rPr>
              <w:t xml:space="preserve">Select </w:t>
            </w:r>
            <w:r>
              <w:rPr>
                <w:rFonts w:cstheme="minorHAnsi"/>
              </w:rPr>
              <w:t xml:space="preserve">status and remarked and submitted then updated in a </w:t>
            </w:r>
            <w:r>
              <w:rPr>
                <w:rFonts w:cstheme="minorHAnsi"/>
              </w:rPr>
              <w:t>database.</w:t>
            </w:r>
          </w:p>
        </w:tc>
      </w:tr>
      <w:tr w:rsidR="00355091" w:rsidRPr="001E4648" w14:paraId="6F671AF6" w14:textId="77777777" w:rsidTr="005C4A45">
        <w:trPr>
          <w:trHeight w:val="1010"/>
        </w:trPr>
        <w:tc>
          <w:tcPr>
            <w:tcW w:w="2695" w:type="dxa"/>
          </w:tcPr>
          <w:p w14:paraId="54931D21" w14:textId="2F6C993A" w:rsidR="00355091" w:rsidRPr="001E4648" w:rsidRDefault="00F71290" w:rsidP="00355091">
            <w:pPr>
              <w:spacing w:after="160"/>
              <w:jc w:val="both"/>
              <w:rPr>
                <w:rFonts w:cstheme="minorHAnsi"/>
              </w:rPr>
            </w:pPr>
            <w:r>
              <w:rPr>
                <w:rFonts w:cstheme="minorHAnsi"/>
              </w:rPr>
              <w:t>View user details</w:t>
            </w:r>
          </w:p>
        </w:tc>
        <w:tc>
          <w:tcPr>
            <w:tcW w:w="3240" w:type="dxa"/>
          </w:tcPr>
          <w:p w14:paraId="2AD16B02" w14:textId="4CDD2447" w:rsidR="00355091" w:rsidRPr="001E4648" w:rsidRDefault="00355091" w:rsidP="00355091">
            <w:pPr>
              <w:spacing w:after="160"/>
              <w:jc w:val="both"/>
              <w:rPr>
                <w:rFonts w:cstheme="minorHAnsi"/>
              </w:rPr>
            </w:pPr>
            <w:r w:rsidRPr="001E4648">
              <w:rPr>
                <w:rFonts w:cstheme="minorHAnsi"/>
              </w:rPr>
              <w:t xml:space="preserve">Watch your </w:t>
            </w:r>
            <w:r w:rsidR="00F71290">
              <w:rPr>
                <w:rFonts w:cstheme="minorHAnsi"/>
              </w:rPr>
              <w:t>users</w:t>
            </w:r>
            <w:r w:rsidRPr="001E4648">
              <w:rPr>
                <w:rFonts w:cstheme="minorHAnsi"/>
              </w:rPr>
              <w:t xml:space="preserve"> that Retrieved from database</w:t>
            </w:r>
            <w:r w:rsidR="00F71290">
              <w:rPr>
                <w:rFonts w:cstheme="minorHAnsi"/>
              </w:rPr>
              <w:t xml:space="preserve"> and able to delete users.</w:t>
            </w:r>
          </w:p>
        </w:tc>
        <w:tc>
          <w:tcPr>
            <w:tcW w:w="3078" w:type="dxa"/>
          </w:tcPr>
          <w:p w14:paraId="3F02F468" w14:textId="0008E4C1" w:rsidR="00355091" w:rsidRPr="001E4648" w:rsidRDefault="00F71290" w:rsidP="00355091">
            <w:pPr>
              <w:spacing w:after="160"/>
              <w:jc w:val="both"/>
              <w:rPr>
                <w:rFonts w:cstheme="minorHAnsi"/>
              </w:rPr>
            </w:pPr>
            <w:r w:rsidRPr="001E4648">
              <w:rPr>
                <w:rFonts w:cstheme="minorHAnsi"/>
              </w:rPr>
              <w:t xml:space="preserve">Watch your </w:t>
            </w:r>
            <w:r>
              <w:rPr>
                <w:rFonts w:cstheme="minorHAnsi"/>
              </w:rPr>
              <w:t>users</w:t>
            </w:r>
            <w:r w:rsidRPr="001E4648">
              <w:rPr>
                <w:rFonts w:cstheme="minorHAnsi"/>
              </w:rPr>
              <w:t xml:space="preserve"> that Retrieved from database</w:t>
            </w:r>
            <w:r>
              <w:rPr>
                <w:rFonts w:cstheme="minorHAnsi"/>
              </w:rPr>
              <w:t xml:space="preserve"> and able to delete </w:t>
            </w:r>
            <w:r>
              <w:rPr>
                <w:rFonts w:cstheme="minorHAnsi"/>
              </w:rPr>
              <w:t>users.</w:t>
            </w:r>
          </w:p>
        </w:tc>
      </w:tr>
      <w:tr w:rsidR="00355091" w:rsidRPr="001E4648" w14:paraId="4152BEAB" w14:textId="77777777" w:rsidTr="005C4A45">
        <w:trPr>
          <w:trHeight w:val="757"/>
        </w:trPr>
        <w:tc>
          <w:tcPr>
            <w:tcW w:w="2695" w:type="dxa"/>
          </w:tcPr>
          <w:p w14:paraId="61823FC2" w14:textId="674F27B2" w:rsidR="00355091" w:rsidRPr="001E4648" w:rsidRDefault="00F71290" w:rsidP="00355091">
            <w:pPr>
              <w:spacing w:after="160"/>
              <w:jc w:val="both"/>
              <w:rPr>
                <w:rFonts w:cstheme="minorHAnsi"/>
              </w:rPr>
            </w:pPr>
            <w:r>
              <w:rPr>
                <w:rFonts w:cstheme="minorHAnsi"/>
              </w:rPr>
              <w:t>Add fields</w:t>
            </w:r>
          </w:p>
        </w:tc>
        <w:tc>
          <w:tcPr>
            <w:tcW w:w="3240" w:type="dxa"/>
          </w:tcPr>
          <w:p w14:paraId="5CD4E0FF" w14:textId="585C1BA4" w:rsidR="00355091" w:rsidRPr="001E4648" w:rsidRDefault="00355091" w:rsidP="00355091">
            <w:pPr>
              <w:spacing w:after="160"/>
              <w:jc w:val="both"/>
              <w:rPr>
                <w:rFonts w:cstheme="minorHAnsi"/>
              </w:rPr>
            </w:pPr>
            <w:r w:rsidRPr="001E4648">
              <w:rPr>
                <w:rFonts w:cstheme="minorHAnsi"/>
              </w:rPr>
              <w:t xml:space="preserve">Update </w:t>
            </w:r>
            <w:r w:rsidR="00F71290">
              <w:rPr>
                <w:rFonts w:cstheme="minorHAnsi"/>
              </w:rPr>
              <w:t>fields in complaint form that updated in database.</w:t>
            </w:r>
          </w:p>
        </w:tc>
        <w:tc>
          <w:tcPr>
            <w:tcW w:w="3078" w:type="dxa"/>
          </w:tcPr>
          <w:p w14:paraId="6DC88993" w14:textId="5578780C" w:rsidR="00355091" w:rsidRPr="001E4648" w:rsidRDefault="00F71290" w:rsidP="00355091">
            <w:pPr>
              <w:spacing w:after="160"/>
              <w:jc w:val="both"/>
              <w:rPr>
                <w:rFonts w:cstheme="minorHAnsi"/>
              </w:rPr>
            </w:pPr>
            <w:r w:rsidRPr="00F71290">
              <w:rPr>
                <w:rFonts w:cstheme="minorHAnsi"/>
              </w:rPr>
              <w:t>Update fields in complaint form that updated in database.</w:t>
            </w:r>
          </w:p>
        </w:tc>
      </w:tr>
      <w:bookmarkEnd w:id="31"/>
    </w:tbl>
    <w:p w14:paraId="6114887C" w14:textId="57010279" w:rsidR="008047F7" w:rsidRDefault="008047F7" w:rsidP="008047F7">
      <w:pPr>
        <w:jc w:val="both"/>
        <w:rPr>
          <w:rFonts w:cstheme="minorHAnsi"/>
        </w:rPr>
      </w:pPr>
    </w:p>
    <w:p w14:paraId="5CC8AFBA" w14:textId="77777777" w:rsidR="00BC3CB6" w:rsidRPr="008047F7" w:rsidRDefault="00BC3CB6" w:rsidP="008047F7">
      <w:pPr>
        <w:jc w:val="both"/>
        <w:rPr>
          <w:rFonts w:cstheme="minorHAnsi"/>
        </w:rPr>
      </w:pPr>
    </w:p>
    <w:p w14:paraId="62CABCC4" w14:textId="501EC829" w:rsidR="00D80454" w:rsidRDefault="00D80454" w:rsidP="00BC3CB6">
      <w:pPr>
        <w:pStyle w:val="ListParagraph"/>
        <w:numPr>
          <w:ilvl w:val="0"/>
          <w:numId w:val="46"/>
        </w:numPr>
        <w:rPr>
          <w:rFonts w:cstheme="minorHAnsi"/>
          <w:b/>
          <w:bCs/>
        </w:rPr>
      </w:pPr>
      <w:r w:rsidRPr="00D80454">
        <w:rPr>
          <w:rFonts w:cstheme="minorHAnsi"/>
          <w:b/>
          <w:bCs/>
        </w:rPr>
        <w:lastRenderedPageBreak/>
        <w:t>System Testing</w:t>
      </w:r>
    </w:p>
    <w:p w14:paraId="47F1A95B" w14:textId="04D2E0A5" w:rsidR="00BC3CB6" w:rsidRDefault="00BC3CB6" w:rsidP="00BC3CB6">
      <w:pPr>
        <w:jc w:val="both"/>
      </w:pPr>
      <w:r>
        <w:t>After successfully finishing the unit and integration testing the system is all together tested. This testing will be done by the developers their selves to check the system, if it meets the requirements. As the unit testing and integration testing was successful, the system testing also successful.</w:t>
      </w:r>
    </w:p>
    <w:p w14:paraId="3122E969" w14:textId="77777777" w:rsidR="00BC3CB6" w:rsidRPr="00BC3CB6" w:rsidRDefault="00BC3CB6" w:rsidP="00BC3CB6">
      <w:pPr>
        <w:jc w:val="both"/>
        <w:rPr>
          <w:rFonts w:cstheme="minorHAnsi"/>
          <w:b/>
          <w:bCs/>
        </w:rPr>
      </w:pPr>
    </w:p>
    <w:p w14:paraId="6032947B" w14:textId="44276A63" w:rsidR="00BC3CB6" w:rsidRPr="00BC3CB6" w:rsidRDefault="00D80454" w:rsidP="002C39AF">
      <w:pPr>
        <w:pStyle w:val="ListParagraph"/>
        <w:numPr>
          <w:ilvl w:val="0"/>
          <w:numId w:val="46"/>
        </w:numPr>
        <w:jc w:val="both"/>
        <w:rPr>
          <w:rFonts w:cstheme="minorHAnsi"/>
          <w:b/>
          <w:bCs/>
        </w:rPr>
      </w:pPr>
      <w:r w:rsidRPr="00D80454">
        <w:rPr>
          <w:rFonts w:cstheme="minorHAnsi"/>
          <w:b/>
          <w:bCs/>
        </w:rPr>
        <w:t>Acceptance Testing</w:t>
      </w:r>
    </w:p>
    <w:p w14:paraId="209358D5" w14:textId="77777777" w:rsidR="00BC3CB6" w:rsidRDefault="00BC3CB6" w:rsidP="00BC3CB6">
      <w:pPr>
        <w:spacing w:before="240" w:after="0" w:line="240" w:lineRule="auto"/>
        <w:jc w:val="both"/>
        <w:rPr>
          <w:rFonts w:cstheme="minorHAnsi"/>
        </w:rPr>
      </w:pPr>
      <w:r w:rsidRPr="00BC3CB6">
        <w:rPr>
          <w:rFonts w:cstheme="minorHAnsi"/>
        </w:rPr>
        <w:t>Formal testing with respect to user needs, requirements, and business processes conducted to determine whether or not a system satisfies the acceptance criteria and to enable the user, customers or other authorized entity to determine whether or not to accept the system.</w:t>
      </w:r>
    </w:p>
    <w:p w14:paraId="68869B8D" w14:textId="4FC3B6A0" w:rsidR="00BC3CB6" w:rsidRDefault="00BC3CB6" w:rsidP="00BC3CB6">
      <w:pPr>
        <w:spacing w:before="240" w:after="0" w:line="240" w:lineRule="auto"/>
        <w:jc w:val="both"/>
        <w:rPr>
          <w:rFonts w:cstheme="minorHAnsi"/>
        </w:rPr>
      </w:pPr>
      <w:r w:rsidRPr="00BC3CB6">
        <w:rPr>
          <w:rFonts w:cstheme="minorHAnsi"/>
        </w:rPr>
        <w:t>Acceptance testing is done through two stages:</w:t>
      </w:r>
    </w:p>
    <w:p w14:paraId="60C7E187" w14:textId="5EE906F6" w:rsidR="00BC3CB6" w:rsidRPr="00BC3CB6" w:rsidRDefault="00BC3CB6" w:rsidP="00BC3CB6">
      <w:pPr>
        <w:pStyle w:val="ListParagraph"/>
        <w:numPr>
          <w:ilvl w:val="0"/>
          <w:numId w:val="47"/>
        </w:numPr>
        <w:spacing w:before="240" w:after="0" w:line="240" w:lineRule="auto"/>
        <w:jc w:val="both"/>
        <w:rPr>
          <w:rFonts w:cstheme="minorHAnsi"/>
        </w:rPr>
      </w:pPr>
      <w:r w:rsidRPr="00BC3CB6">
        <w:rPr>
          <w:rFonts w:cstheme="minorHAnsi"/>
          <w:b/>
          <w:bCs/>
        </w:rPr>
        <w:t>Internal Acceptance Testing</w:t>
      </w:r>
      <w:r>
        <w:rPr>
          <w:rFonts w:cstheme="minorHAnsi"/>
        </w:rPr>
        <w:t>-</w:t>
      </w:r>
      <w:r w:rsidRPr="00BC3CB6">
        <w:rPr>
          <w:rFonts w:cstheme="minorHAnsi"/>
        </w:rPr>
        <w:t xml:space="preserve">Done by the members of the Organization who developed the </w:t>
      </w:r>
    </w:p>
    <w:p w14:paraId="2241EA66" w14:textId="7F1B0480" w:rsidR="00BC3CB6" w:rsidRDefault="00BC3CB6" w:rsidP="00BC3CB6">
      <w:pPr>
        <w:pStyle w:val="ListParagraph"/>
        <w:spacing w:before="240" w:after="0" w:line="240" w:lineRule="auto"/>
        <w:jc w:val="both"/>
        <w:rPr>
          <w:rFonts w:cstheme="minorHAnsi"/>
        </w:rPr>
      </w:pPr>
      <w:r w:rsidRPr="00BC3CB6">
        <w:rPr>
          <w:rFonts w:cstheme="minorHAnsi"/>
        </w:rPr>
        <w:t>system, but not who involved in the development</w:t>
      </w:r>
      <w:r w:rsidR="00C175F7">
        <w:rPr>
          <w:rFonts w:cstheme="minorHAnsi"/>
        </w:rPr>
        <w:t>.</w:t>
      </w:r>
    </w:p>
    <w:p w14:paraId="4A888C4D" w14:textId="77777777" w:rsidR="00C175F7" w:rsidRDefault="00C175F7" w:rsidP="00BC3CB6">
      <w:pPr>
        <w:pStyle w:val="ListParagraph"/>
        <w:spacing w:before="240" w:after="0" w:line="240" w:lineRule="auto"/>
        <w:jc w:val="both"/>
        <w:rPr>
          <w:rFonts w:cstheme="minorHAnsi"/>
        </w:rPr>
      </w:pPr>
    </w:p>
    <w:p w14:paraId="0D3494E2" w14:textId="0F33E480" w:rsidR="00C175F7" w:rsidRDefault="00C175F7" w:rsidP="00C175F7">
      <w:pPr>
        <w:pStyle w:val="ListParagraph"/>
        <w:numPr>
          <w:ilvl w:val="0"/>
          <w:numId w:val="47"/>
        </w:numPr>
        <w:spacing w:before="240" w:after="0" w:line="240" w:lineRule="auto"/>
        <w:jc w:val="both"/>
        <w:rPr>
          <w:rFonts w:cstheme="minorHAnsi"/>
        </w:rPr>
      </w:pPr>
      <w:r w:rsidRPr="00C23731">
        <w:rPr>
          <w:rFonts w:cstheme="minorHAnsi"/>
          <w:b/>
          <w:bCs/>
        </w:rPr>
        <w:t>External Acceptance Testing</w:t>
      </w:r>
      <w:r w:rsidRPr="00C175F7">
        <w:rPr>
          <w:rFonts w:cstheme="minorHAnsi"/>
        </w:rPr>
        <w:t>-Done by the outside users</w:t>
      </w:r>
      <w:r>
        <w:rPr>
          <w:rFonts w:cstheme="minorHAnsi"/>
        </w:rPr>
        <w:t>.</w:t>
      </w:r>
    </w:p>
    <w:p w14:paraId="54D1C017" w14:textId="6E1F2277" w:rsidR="00C23731" w:rsidRDefault="00E0376F" w:rsidP="00C23731">
      <w:pPr>
        <w:spacing w:before="240" w:after="0" w:line="240" w:lineRule="auto"/>
        <w:jc w:val="both"/>
        <w:rPr>
          <w:rFonts w:cstheme="minorHAnsi"/>
        </w:rPr>
      </w:pPr>
      <w:r>
        <w:rPr>
          <w:rFonts w:cstheme="minorHAnsi"/>
          <w:noProof/>
        </w:rPr>
        <w:drawing>
          <wp:anchor distT="0" distB="0" distL="114300" distR="114300" simplePos="0" relativeHeight="251674624" behindDoc="0" locked="0" layoutInCell="1" allowOverlap="1" wp14:anchorId="7FAA0566" wp14:editId="5DCEAC1E">
            <wp:simplePos x="0" y="0"/>
            <wp:positionH relativeFrom="column">
              <wp:posOffset>226771</wp:posOffset>
            </wp:positionH>
            <wp:positionV relativeFrom="paragraph">
              <wp:posOffset>39192</wp:posOffset>
            </wp:positionV>
            <wp:extent cx="5373370" cy="4897222"/>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5" cstate="print">
                      <a:extLst>
                        <a:ext uri="{28A0092B-C50C-407E-A947-70E740481C1C}">
                          <a14:useLocalDpi xmlns:a14="http://schemas.microsoft.com/office/drawing/2010/main" val="0"/>
                        </a:ext>
                      </a:extLst>
                    </a:blip>
                    <a:srcRect b="11395"/>
                    <a:stretch/>
                  </pic:blipFill>
                  <pic:spPr bwMode="auto">
                    <a:xfrm>
                      <a:off x="0" y="0"/>
                      <a:ext cx="5441883" cy="49596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935168" w14:textId="5E03FF41" w:rsidR="00C23731" w:rsidRDefault="00C23731" w:rsidP="00C23731">
      <w:pPr>
        <w:spacing w:before="240" w:after="0" w:line="240" w:lineRule="auto"/>
        <w:jc w:val="both"/>
        <w:rPr>
          <w:rFonts w:cstheme="minorHAnsi"/>
        </w:rPr>
      </w:pPr>
    </w:p>
    <w:p w14:paraId="0003DB23" w14:textId="2EFA7BDF" w:rsidR="00C23731" w:rsidRDefault="00C23731" w:rsidP="00C23731">
      <w:pPr>
        <w:spacing w:before="240" w:after="0" w:line="240" w:lineRule="auto"/>
        <w:jc w:val="both"/>
        <w:rPr>
          <w:rFonts w:cstheme="minorHAnsi"/>
        </w:rPr>
      </w:pPr>
    </w:p>
    <w:p w14:paraId="5A6EEFA8" w14:textId="6CECD8EE" w:rsidR="00C23731" w:rsidRDefault="00C23731" w:rsidP="00C23731">
      <w:pPr>
        <w:spacing w:before="240" w:after="0" w:line="240" w:lineRule="auto"/>
        <w:jc w:val="both"/>
        <w:rPr>
          <w:rFonts w:cstheme="minorHAnsi"/>
        </w:rPr>
      </w:pPr>
    </w:p>
    <w:p w14:paraId="554B2356" w14:textId="3E978444" w:rsidR="00C23731" w:rsidRDefault="00C23731" w:rsidP="00C23731">
      <w:pPr>
        <w:spacing w:before="240" w:after="0" w:line="240" w:lineRule="auto"/>
        <w:jc w:val="both"/>
        <w:rPr>
          <w:rFonts w:cstheme="minorHAnsi"/>
        </w:rPr>
      </w:pPr>
    </w:p>
    <w:p w14:paraId="55B9FF5E" w14:textId="5B868ABE" w:rsidR="00C23731" w:rsidRDefault="00C23731" w:rsidP="00C23731">
      <w:pPr>
        <w:spacing w:before="240" w:after="0" w:line="240" w:lineRule="auto"/>
        <w:jc w:val="both"/>
        <w:rPr>
          <w:rFonts w:cstheme="minorHAnsi"/>
        </w:rPr>
      </w:pPr>
    </w:p>
    <w:p w14:paraId="538593CF" w14:textId="46843E8C" w:rsidR="00C23731" w:rsidRDefault="00C23731" w:rsidP="00C23731">
      <w:pPr>
        <w:spacing w:before="240" w:after="0" w:line="240" w:lineRule="auto"/>
        <w:jc w:val="both"/>
        <w:rPr>
          <w:rFonts w:cstheme="minorHAnsi"/>
        </w:rPr>
      </w:pPr>
    </w:p>
    <w:p w14:paraId="5A604C3C" w14:textId="3B598FA9" w:rsidR="00C23731" w:rsidRDefault="00C23731" w:rsidP="00C23731">
      <w:pPr>
        <w:spacing w:before="240" w:after="0" w:line="240" w:lineRule="auto"/>
        <w:jc w:val="both"/>
        <w:rPr>
          <w:rFonts w:cstheme="minorHAnsi"/>
        </w:rPr>
      </w:pPr>
    </w:p>
    <w:p w14:paraId="75E91584" w14:textId="09EB61F7" w:rsidR="00C23731" w:rsidRDefault="00C23731" w:rsidP="00C23731">
      <w:pPr>
        <w:spacing w:before="240" w:after="0" w:line="240" w:lineRule="auto"/>
        <w:jc w:val="both"/>
        <w:rPr>
          <w:rFonts w:cstheme="minorHAnsi"/>
        </w:rPr>
      </w:pPr>
    </w:p>
    <w:p w14:paraId="261A01B2" w14:textId="4EBFCFA6" w:rsidR="00C23731" w:rsidRDefault="00C23731" w:rsidP="00C23731">
      <w:pPr>
        <w:spacing w:before="240" w:after="0" w:line="240" w:lineRule="auto"/>
        <w:jc w:val="both"/>
        <w:rPr>
          <w:rFonts w:cstheme="minorHAnsi"/>
        </w:rPr>
      </w:pPr>
    </w:p>
    <w:p w14:paraId="2EBB5F76" w14:textId="6549F7B3" w:rsidR="00C23731" w:rsidRDefault="00C23731" w:rsidP="00C23731">
      <w:pPr>
        <w:spacing w:before="240" w:after="0" w:line="240" w:lineRule="auto"/>
        <w:jc w:val="both"/>
        <w:rPr>
          <w:rFonts w:cstheme="minorHAnsi"/>
        </w:rPr>
      </w:pPr>
    </w:p>
    <w:p w14:paraId="61B072F4" w14:textId="77777777" w:rsidR="00C23731" w:rsidRPr="00C23731" w:rsidRDefault="00C23731" w:rsidP="00C23731">
      <w:pPr>
        <w:spacing w:before="240" w:after="0" w:line="240" w:lineRule="auto"/>
        <w:jc w:val="both"/>
        <w:rPr>
          <w:rFonts w:cstheme="minorHAnsi"/>
        </w:rPr>
      </w:pPr>
    </w:p>
    <w:p w14:paraId="69B145E2" w14:textId="50D2E590" w:rsidR="00BC3CB6" w:rsidRDefault="00BC3CB6" w:rsidP="00BC3CB6">
      <w:pPr>
        <w:pStyle w:val="ListParagraph"/>
        <w:spacing w:before="240" w:after="0" w:line="240" w:lineRule="auto"/>
        <w:jc w:val="both"/>
        <w:rPr>
          <w:rFonts w:cstheme="minorHAnsi"/>
        </w:rPr>
      </w:pPr>
    </w:p>
    <w:p w14:paraId="45BDA5D2" w14:textId="178F4155" w:rsidR="00BC3CB6" w:rsidRDefault="00BC3CB6" w:rsidP="00BC3CB6">
      <w:pPr>
        <w:pStyle w:val="ListParagraph"/>
        <w:spacing w:before="240" w:after="0" w:line="240" w:lineRule="auto"/>
        <w:jc w:val="both"/>
        <w:rPr>
          <w:rFonts w:cstheme="minorHAnsi"/>
        </w:rPr>
      </w:pPr>
    </w:p>
    <w:p w14:paraId="6DCA1DC3" w14:textId="7DE4B168" w:rsidR="00BC3CB6" w:rsidRDefault="00BC3CB6" w:rsidP="00BC3CB6">
      <w:pPr>
        <w:pStyle w:val="ListParagraph"/>
        <w:spacing w:before="240" w:after="0" w:line="240" w:lineRule="auto"/>
        <w:jc w:val="both"/>
        <w:rPr>
          <w:rFonts w:cstheme="minorHAnsi"/>
        </w:rPr>
      </w:pPr>
    </w:p>
    <w:p w14:paraId="43C56D5D" w14:textId="3AC3A82F" w:rsidR="00D97493" w:rsidRDefault="00E0376F" w:rsidP="00D97493">
      <w:pPr>
        <w:pStyle w:val="ListParagraph"/>
        <w:spacing w:before="240" w:after="0" w:line="240" w:lineRule="auto"/>
        <w:jc w:val="both"/>
        <w:rPr>
          <w:rFonts w:cstheme="minorHAnsi"/>
        </w:rPr>
      </w:pPr>
      <w:r>
        <w:rPr>
          <w:noProof/>
        </w:rPr>
        <mc:AlternateContent>
          <mc:Choice Requires="wps">
            <w:drawing>
              <wp:anchor distT="0" distB="0" distL="114300" distR="114300" simplePos="0" relativeHeight="251676672" behindDoc="0" locked="0" layoutInCell="1" allowOverlap="1" wp14:anchorId="7FCF398B" wp14:editId="7BDBC764">
                <wp:simplePos x="0" y="0"/>
                <wp:positionH relativeFrom="column">
                  <wp:posOffset>1029081</wp:posOffset>
                </wp:positionH>
                <wp:positionV relativeFrom="paragraph">
                  <wp:posOffset>395605</wp:posOffset>
                </wp:positionV>
                <wp:extent cx="364998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649980" cy="635"/>
                        </a:xfrm>
                        <a:prstGeom prst="rect">
                          <a:avLst/>
                        </a:prstGeom>
                        <a:solidFill>
                          <a:prstClr val="white"/>
                        </a:solidFill>
                        <a:ln>
                          <a:noFill/>
                        </a:ln>
                      </wps:spPr>
                      <wps:txbx>
                        <w:txbxContent>
                          <w:p w14:paraId="0BF1F250" w14:textId="602666CC" w:rsidR="00186D91" w:rsidRPr="00E0376F" w:rsidRDefault="00186D91" w:rsidP="00E0376F">
                            <w:pPr>
                              <w:pStyle w:val="Caption"/>
                              <w:jc w:val="center"/>
                              <w:rPr>
                                <w:rFonts w:cstheme="minorHAnsi"/>
                                <w:b/>
                                <w:bCs/>
                                <w:i w:val="0"/>
                                <w:iCs w:val="0"/>
                                <w:noProof/>
                              </w:rPr>
                            </w:pPr>
                            <w:r w:rsidRPr="00E0376F">
                              <w:rPr>
                                <w:b/>
                                <w:bCs/>
                                <w:i w:val="0"/>
                                <w:iCs w:val="0"/>
                              </w:rPr>
                              <w:t>Questionnaire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F398B" id="Text Box 30" o:spid="_x0000_s1030" type="#_x0000_t202" style="position:absolute;left:0;text-align:left;margin-left:81.05pt;margin-top:31.15pt;width:287.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" stroked="f">
                <v:textbox style="mso-fit-shape-to-text:t" inset="0,0,0,0">
                  <w:txbxContent>
                    <w:p w14:paraId="0BF1F250" w14:textId="602666CC" w:rsidR="00186D91" w:rsidRPr="00E0376F" w:rsidRDefault="00186D91" w:rsidP="00E0376F">
                      <w:pPr>
                        <w:pStyle w:val="Caption"/>
                        <w:jc w:val="center"/>
                        <w:rPr>
                          <w:rFonts w:cstheme="minorHAnsi"/>
                          <w:b/>
                          <w:bCs/>
                          <w:i w:val="0"/>
                          <w:iCs w:val="0"/>
                          <w:noProof/>
                        </w:rPr>
                      </w:pPr>
                      <w:r w:rsidRPr="00E0376F">
                        <w:rPr>
                          <w:b/>
                          <w:bCs/>
                          <w:i w:val="0"/>
                          <w:iCs w:val="0"/>
                        </w:rPr>
                        <w:t>Questionnaire Form</w:t>
                      </w:r>
                    </w:p>
                  </w:txbxContent>
                </v:textbox>
              </v:shape>
            </w:pict>
          </mc:Fallback>
        </mc:AlternateContent>
      </w:r>
      <w:bookmarkStart w:id="32" w:name="_TEST_REPORTS"/>
      <w:bookmarkEnd w:id="32"/>
    </w:p>
    <w:p w14:paraId="7F17D575" w14:textId="77777777" w:rsidR="00D97493" w:rsidRPr="00D97493" w:rsidRDefault="00D97493" w:rsidP="00D97493">
      <w:pPr>
        <w:pStyle w:val="ListParagraph"/>
        <w:spacing w:before="240" w:after="0" w:line="240" w:lineRule="auto"/>
        <w:jc w:val="both"/>
        <w:rPr>
          <w:rFonts w:cstheme="minorHAnsi"/>
        </w:rPr>
      </w:pPr>
    </w:p>
    <w:p w14:paraId="779B4305" w14:textId="5825F8C4" w:rsidR="00B56FD7" w:rsidRDefault="00B56FD7" w:rsidP="00F003DE">
      <w:pPr>
        <w:pStyle w:val="Heading1"/>
        <w:jc w:val="center"/>
        <w:rPr>
          <w:b/>
          <w:bCs/>
          <w:color w:val="000000" w:themeColor="text1"/>
          <w:sz w:val="56"/>
          <w:szCs w:val="56"/>
        </w:rPr>
      </w:pPr>
      <w:bookmarkStart w:id="33" w:name="_TEST_REPORTS_1"/>
      <w:bookmarkEnd w:id="33"/>
      <w:r w:rsidRPr="00D97493">
        <w:rPr>
          <w:b/>
          <w:bCs/>
          <w:color w:val="000000" w:themeColor="text1"/>
          <w:sz w:val="56"/>
          <w:szCs w:val="56"/>
        </w:rPr>
        <w:lastRenderedPageBreak/>
        <w:t>TEST REPORTS</w:t>
      </w:r>
    </w:p>
    <w:p w14:paraId="344DB84B" w14:textId="77777777" w:rsidR="00384B54" w:rsidRPr="00384B54" w:rsidRDefault="00384B54" w:rsidP="00384B54"/>
    <w:p w14:paraId="1A670C28" w14:textId="604C6DF1" w:rsidR="00B56FD7" w:rsidRDefault="00D97493" w:rsidP="00B56FD7">
      <w:r>
        <w:t>The overall results of the Acceptance Test are as follow</w:t>
      </w:r>
      <w:r>
        <w:t>:</w:t>
      </w:r>
    </w:p>
    <w:p w14:paraId="6F229F4C" w14:textId="77777777" w:rsidR="0097356A" w:rsidRDefault="0097356A" w:rsidP="00B56FD7"/>
    <w:p w14:paraId="7E4A1F63" w14:textId="171D452E" w:rsidR="00B56FD7" w:rsidRDefault="0016578D" w:rsidP="00B56FD7">
      <w:r>
        <w:rPr>
          <w:noProof/>
        </w:rPr>
        <w:drawing>
          <wp:inline distT="0" distB="0" distL="0" distR="0" wp14:anchorId="58F3B480" wp14:editId="576C297D">
            <wp:extent cx="5486400" cy="3200400"/>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CA31664" w14:textId="77777777" w:rsidR="00B56FD7" w:rsidRDefault="00B56FD7" w:rsidP="00B56FD7"/>
    <w:p w14:paraId="4965807F" w14:textId="77777777" w:rsidR="00B56FD7" w:rsidRDefault="00B56FD7" w:rsidP="00B56FD7"/>
    <w:p w14:paraId="55FF6D97" w14:textId="77777777" w:rsidR="00B56FD7" w:rsidRDefault="00B56FD7" w:rsidP="00B56FD7"/>
    <w:p w14:paraId="431C1172" w14:textId="77777777" w:rsidR="00B56FD7" w:rsidRDefault="00B56FD7" w:rsidP="00B56FD7"/>
    <w:p w14:paraId="26D62938" w14:textId="77777777" w:rsidR="00B56FD7" w:rsidRDefault="00B56FD7" w:rsidP="00B56FD7"/>
    <w:p w14:paraId="00F804EA" w14:textId="77777777" w:rsidR="00B56FD7" w:rsidRDefault="00B56FD7" w:rsidP="00B56FD7"/>
    <w:p w14:paraId="45E147FE" w14:textId="77777777" w:rsidR="00B56FD7" w:rsidRDefault="00B56FD7" w:rsidP="00B56FD7"/>
    <w:p w14:paraId="6E93C3F2" w14:textId="77777777" w:rsidR="00B56FD7" w:rsidRDefault="00B56FD7" w:rsidP="00B56FD7"/>
    <w:p w14:paraId="35D11D11" w14:textId="77777777" w:rsidR="00B56FD7" w:rsidRDefault="00B56FD7" w:rsidP="00B56FD7"/>
    <w:p w14:paraId="3254DC49" w14:textId="77777777" w:rsidR="00B56FD7" w:rsidRDefault="00B56FD7" w:rsidP="00B56FD7"/>
    <w:p w14:paraId="7C939E74" w14:textId="77777777" w:rsidR="00B56FD7" w:rsidRDefault="00B56FD7" w:rsidP="00B56FD7"/>
    <w:p w14:paraId="1DA4A779" w14:textId="4E0520AF" w:rsidR="00830C0D" w:rsidRDefault="00830C0D" w:rsidP="00B56FD7"/>
    <w:p w14:paraId="35C3B271" w14:textId="77777777" w:rsidR="0097356A" w:rsidRDefault="0097356A" w:rsidP="00B56FD7"/>
    <w:p w14:paraId="42FB7D1F" w14:textId="77777777" w:rsidR="00B56FD7" w:rsidRPr="00B56FD7" w:rsidRDefault="00B56FD7" w:rsidP="00F003DE">
      <w:pPr>
        <w:pStyle w:val="Heading1"/>
        <w:jc w:val="center"/>
        <w:rPr>
          <w:b/>
          <w:bCs/>
          <w:color w:val="000000" w:themeColor="text1"/>
          <w:sz w:val="56"/>
          <w:szCs w:val="56"/>
        </w:rPr>
      </w:pPr>
      <w:bookmarkStart w:id="34" w:name="_CONCLUSION"/>
      <w:bookmarkEnd w:id="34"/>
      <w:r w:rsidRPr="00B56FD7">
        <w:rPr>
          <w:b/>
          <w:bCs/>
          <w:color w:val="000000" w:themeColor="text1"/>
          <w:sz w:val="56"/>
          <w:szCs w:val="56"/>
        </w:rPr>
        <w:lastRenderedPageBreak/>
        <w:t>CONCLUSION</w:t>
      </w:r>
    </w:p>
    <w:p w14:paraId="44FBD66B" w14:textId="20C31BF8" w:rsidR="00B56FD7" w:rsidRDefault="00B56FD7" w:rsidP="00B56FD7"/>
    <w:p w14:paraId="7814AA78" w14:textId="77777777" w:rsidR="004C1EB5" w:rsidRDefault="004C1EB5" w:rsidP="00A72880">
      <w:pPr>
        <w:jc w:val="both"/>
      </w:pPr>
    </w:p>
    <w:p w14:paraId="322C9C76" w14:textId="088947B6" w:rsidR="004C1EB5" w:rsidRDefault="004C1EB5" w:rsidP="00A72880">
      <w:pPr>
        <w:jc w:val="both"/>
      </w:pPr>
      <w:r>
        <w:t>Complaints lodged range from Academic, Administrative, social and other issues relating to the student and the academic and non-academic staff. This platform allows for complaints to be lodged remotely by students with issues relating to their registration, examination, examination result and hall of residence complaints and thereby enhances the response time for the appropriate unit to resolve the addressed complaints. And also, can lodge complains about canteen and other issues also.</w:t>
      </w:r>
    </w:p>
    <w:p w14:paraId="7090DB7F" w14:textId="74B447A5" w:rsidR="004C1EB5" w:rsidRDefault="004C1EB5" w:rsidP="00A72880">
      <w:pPr>
        <w:jc w:val="both"/>
      </w:pPr>
      <w:r>
        <w:t>The system will empower the upgrade, recovery, erasure and era of request report as indicated by the degree and arrangement of academic environment.</w:t>
      </w:r>
    </w:p>
    <w:p w14:paraId="432D77F5" w14:textId="59640386" w:rsidR="004C1EB5" w:rsidRDefault="004C1EB5" w:rsidP="004C1EB5"/>
    <w:p w14:paraId="6CE8243D" w14:textId="77777777" w:rsidR="004C1EB5" w:rsidRDefault="004C1EB5" w:rsidP="004C1EB5"/>
    <w:p w14:paraId="7F9B2B93" w14:textId="77777777" w:rsidR="004C1EB5" w:rsidRDefault="004C1EB5" w:rsidP="00A72880">
      <w:pPr>
        <w:jc w:val="both"/>
      </w:pPr>
      <w:r>
        <w:t xml:space="preserve">Lessons Learnt </w:t>
      </w:r>
    </w:p>
    <w:p w14:paraId="7EE3949E" w14:textId="77777777" w:rsidR="004C1EB5" w:rsidRDefault="004C1EB5" w:rsidP="00A72880">
      <w:pPr>
        <w:jc w:val="both"/>
      </w:pPr>
      <w:r>
        <w:t xml:space="preserve">• Studied how to plan the work of the system </w:t>
      </w:r>
    </w:p>
    <w:p w14:paraId="7BC97917" w14:textId="77777777" w:rsidR="004C1EB5" w:rsidRDefault="004C1EB5" w:rsidP="00A72880">
      <w:pPr>
        <w:jc w:val="both"/>
      </w:pPr>
      <w:r>
        <w:t xml:space="preserve">• Time Management </w:t>
      </w:r>
    </w:p>
    <w:p w14:paraId="7B3765C2" w14:textId="77777777" w:rsidR="004C1EB5" w:rsidRDefault="004C1EB5" w:rsidP="00A72880">
      <w:pPr>
        <w:jc w:val="both"/>
      </w:pPr>
      <w:r>
        <w:t>• Learn how to change the system according to others comments</w:t>
      </w:r>
    </w:p>
    <w:p w14:paraId="1747ADCD" w14:textId="425FC4F3" w:rsidR="004C1EB5" w:rsidRDefault="004C1EB5" w:rsidP="004C1EB5"/>
    <w:p w14:paraId="6F137B09" w14:textId="77777777" w:rsidR="004C1EB5" w:rsidRDefault="004C1EB5" w:rsidP="004C1EB5"/>
    <w:p w14:paraId="33E361B9" w14:textId="77777777" w:rsidR="004C1EB5" w:rsidRDefault="004C1EB5" w:rsidP="00A72880">
      <w:pPr>
        <w:jc w:val="both"/>
      </w:pPr>
      <w:r>
        <w:t xml:space="preserve">Achievement of Objectives </w:t>
      </w:r>
    </w:p>
    <w:p w14:paraId="3528BE4A" w14:textId="77777777" w:rsidR="004C1EB5" w:rsidRDefault="004C1EB5" w:rsidP="00A72880">
      <w:pPr>
        <w:jc w:val="both"/>
      </w:pPr>
      <w:r>
        <w:t xml:space="preserve">• Web app for the Client side built. </w:t>
      </w:r>
    </w:p>
    <w:p w14:paraId="7718ECAE" w14:textId="77777777" w:rsidR="004C1EB5" w:rsidRDefault="004C1EB5" w:rsidP="00A72880">
      <w:pPr>
        <w:jc w:val="both"/>
      </w:pPr>
      <w:r>
        <w:t xml:space="preserve">• Web app for the admin side built </w:t>
      </w:r>
    </w:p>
    <w:p w14:paraId="123CBA36" w14:textId="77777777" w:rsidR="004C1EB5" w:rsidRDefault="004C1EB5" w:rsidP="00A72880">
      <w:pPr>
        <w:jc w:val="both"/>
      </w:pPr>
      <w:r>
        <w:t xml:space="preserve">• Client can login using Website. </w:t>
      </w:r>
    </w:p>
    <w:p w14:paraId="3EC06BC7" w14:textId="77777777" w:rsidR="004C1EB5" w:rsidRDefault="004C1EB5" w:rsidP="00A72880">
      <w:pPr>
        <w:jc w:val="both"/>
      </w:pPr>
      <w:r>
        <w:t xml:space="preserve">• Client can lodge any complaint using Website </w:t>
      </w:r>
    </w:p>
    <w:p w14:paraId="76F39A0A" w14:textId="77777777" w:rsidR="004C1EB5" w:rsidRDefault="004C1EB5" w:rsidP="00A72880">
      <w:pPr>
        <w:jc w:val="both"/>
      </w:pPr>
      <w:r>
        <w:t xml:space="preserve">• Admin can check the newly lodged complaints through Website. </w:t>
      </w:r>
    </w:p>
    <w:p w14:paraId="7A696F49" w14:textId="77777777" w:rsidR="004C1EB5" w:rsidRDefault="004C1EB5" w:rsidP="00A72880">
      <w:pPr>
        <w:jc w:val="both"/>
      </w:pPr>
      <w:r>
        <w:t xml:space="preserve">• Admin can generate reports </w:t>
      </w:r>
    </w:p>
    <w:p w14:paraId="39DF34E3" w14:textId="77777777" w:rsidR="004C1EB5" w:rsidRDefault="004C1EB5" w:rsidP="00A72880">
      <w:pPr>
        <w:jc w:val="both"/>
      </w:pPr>
      <w:r>
        <w:t>• Admin can query the database.</w:t>
      </w:r>
    </w:p>
    <w:p w14:paraId="42FCBB8F" w14:textId="77777777" w:rsidR="004C1EB5" w:rsidRDefault="004C1EB5" w:rsidP="00A72880">
      <w:pPr>
        <w:jc w:val="both"/>
      </w:pPr>
      <w:r>
        <w:t xml:space="preserve"> • Admin get an alert about the lodged complaints. </w:t>
      </w:r>
    </w:p>
    <w:p w14:paraId="6C62DD71" w14:textId="27D62E37" w:rsidR="004C1EB5" w:rsidRDefault="004C1EB5" w:rsidP="004C1EB5"/>
    <w:p w14:paraId="0E279307" w14:textId="4BDCB255" w:rsidR="00B56FD7" w:rsidRDefault="00B56FD7" w:rsidP="00B56FD7"/>
    <w:p w14:paraId="6CB240B7" w14:textId="746C0100" w:rsidR="004C1EB5" w:rsidRDefault="004C1EB5" w:rsidP="00B56FD7"/>
    <w:p w14:paraId="6E6F655E" w14:textId="77777777" w:rsidR="00A72880" w:rsidRDefault="00A72880" w:rsidP="00B56FD7"/>
    <w:p w14:paraId="1F402DC4" w14:textId="77777777" w:rsidR="00B56FD7" w:rsidRPr="00B56FD7" w:rsidRDefault="00B56FD7" w:rsidP="00F003DE">
      <w:pPr>
        <w:pStyle w:val="Heading1"/>
        <w:jc w:val="center"/>
        <w:rPr>
          <w:b/>
          <w:bCs/>
          <w:color w:val="000000" w:themeColor="text1"/>
          <w:sz w:val="56"/>
          <w:szCs w:val="56"/>
        </w:rPr>
      </w:pPr>
      <w:bookmarkStart w:id="35" w:name="_FUTURE_IDEAS"/>
      <w:bookmarkEnd w:id="35"/>
      <w:r w:rsidRPr="00B56FD7">
        <w:rPr>
          <w:b/>
          <w:bCs/>
          <w:color w:val="000000" w:themeColor="text1"/>
          <w:sz w:val="56"/>
          <w:szCs w:val="56"/>
        </w:rPr>
        <w:lastRenderedPageBreak/>
        <w:t>FUTURE IDEAS</w:t>
      </w:r>
    </w:p>
    <w:p w14:paraId="7C2870D8" w14:textId="77777777" w:rsidR="00B56FD7" w:rsidRDefault="00B56FD7" w:rsidP="00B56FD7"/>
    <w:p w14:paraId="367E1AF6" w14:textId="77777777" w:rsidR="00B56FD7" w:rsidRDefault="00B56FD7" w:rsidP="00B56FD7"/>
    <w:p w14:paraId="48B0E284" w14:textId="0637BB4A" w:rsidR="00F878CF" w:rsidRDefault="00F878CF" w:rsidP="00F878CF">
      <w:r>
        <w:t>• We can implement our webapp into mobile app. This will reach very efficiently among the users.</w:t>
      </w:r>
    </w:p>
    <w:p w14:paraId="44EEB4C0" w14:textId="2318C61A" w:rsidR="00F878CF" w:rsidRDefault="00F878CF" w:rsidP="00F878CF">
      <w:r>
        <w:t>• Will update the features more interactive with the users.</w:t>
      </w:r>
    </w:p>
    <w:p w14:paraId="1498F894" w14:textId="0874911B" w:rsidR="00F878CF" w:rsidRDefault="00F878CF" w:rsidP="00F878CF">
      <w:r>
        <w:t>• If any complain is needed to solve by the UGC, can implement the app by give an admin to the UGC and they can monitor the complaints.</w:t>
      </w:r>
    </w:p>
    <w:p w14:paraId="16A3A1F8" w14:textId="50B97CC3" w:rsidR="00B56FD7" w:rsidRDefault="00F878CF" w:rsidP="00B56FD7">
      <w:r>
        <w:t>• Provide the portal to not only other universities also other private sectors and organizations.</w:t>
      </w:r>
    </w:p>
    <w:p w14:paraId="376A94BF" w14:textId="77777777" w:rsidR="00F003DE" w:rsidRDefault="00F003DE" w:rsidP="00B56FD7"/>
    <w:p w14:paraId="1E896C7B" w14:textId="77777777" w:rsidR="00B56FD7" w:rsidRPr="00B56FD7" w:rsidRDefault="00B56FD7" w:rsidP="00F003DE">
      <w:pPr>
        <w:pStyle w:val="Heading1"/>
        <w:jc w:val="center"/>
        <w:rPr>
          <w:b/>
          <w:bCs/>
          <w:color w:val="000000" w:themeColor="text1"/>
          <w:sz w:val="56"/>
          <w:szCs w:val="56"/>
        </w:rPr>
      </w:pPr>
      <w:bookmarkStart w:id="36" w:name="_REFERENCES"/>
      <w:bookmarkEnd w:id="36"/>
      <w:r w:rsidRPr="00B56FD7">
        <w:rPr>
          <w:b/>
          <w:bCs/>
          <w:color w:val="000000" w:themeColor="text1"/>
          <w:sz w:val="56"/>
          <w:szCs w:val="56"/>
        </w:rPr>
        <w:t>REFERENCES</w:t>
      </w:r>
    </w:p>
    <w:p w14:paraId="0EA3ED5A" w14:textId="06EC86FA" w:rsidR="00B56FD7" w:rsidRPr="00F003DE" w:rsidRDefault="00F003DE" w:rsidP="00B56FD7">
      <w:pPr>
        <w:rPr>
          <w:rStyle w:val="Hyperlink"/>
        </w:rPr>
      </w:pPr>
      <w:r>
        <w:fldChar w:fldCharType="begin"/>
      </w:r>
      <w:r>
        <w:instrText xml:space="preserve"> HYPERLINK "https://www.modishproject.com/students-complaints-management-system/" </w:instrText>
      </w:r>
      <w:r>
        <w:fldChar w:fldCharType="separate"/>
      </w:r>
    </w:p>
    <w:p w14:paraId="41D53D55" w14:textId="4ED7914B" w:rsidR="00B56FD7" w:rsidRDefault="00B56FD7" w:rsidP="00B56FD7">
      <w:r w:rsidRPr="00F003DE">
        <w:rPr>
          <w:rStyle w:val="Hyperlink"/>
        </w:rPr>
        <w:t>https://www.modishproject.com/studen</w:t>
      </w:r>
      <w:r w:rsidRPr="00F003DE">
        <w:rPr>
          <w:rStyle w:val="Hyperlink"/>
        </w:rPr>
        <w:t>t</w:t>
      </w:r>
      <w:r w:rsidRPr="00F003DE">
        <w:rPr>
          <w:rStyle w:val="Hyperlink"/>
        </w:rPr>
        <w:t>s-complaints-management-system/.</w:t>
      </w:r>
      <w:r w:rsidR="00F003DE">
        <w:fldChar w:fldCharType="end"/>
      </w:r>
      <w:r>
        <w:t xml:space="preserve"> </w:t>
      </w:r>
    </w:p>
    <w:p w14:paraId="3EEDD937" w14:textId="5E38C71A" w:rsidR="004D1F63" w:rsidRDefault="00D92260" w:rsidP="00B56FD7">
      <w:r>
        <w:t>Dec</w:t>
      </w:r>
      <w:r w:rsidR="00043A5C">
        <w:t xml:space="preserve"> </w:t>
      </w:r>
      <w:r>
        <w:t>21</w:t>
      </w:r>
      <w:r w:rsidR="00043A5C">
        <w:t xml:space="preserve"> 2021</w:t>
      </w:r>
    </w:p>
    <w:p w14:paraId="2C9EC317" w14:textId="77777777" w:rsidR="00B56FD7" w:rsidRDefault="00B56FD7" w:rsidP="00B56FD7"/>
    <w:p w14:paraId="4D01E609" w14:textId="161718D0" w:rsidR="000664D0" w:rsidRDefault="00D41057" w:rsidP="00B56FD7">
      <w:hyperlink r:id="rId37" w:history="1">
        <w:r w:rsidR="000664D0" w:rsidRPr="00FA2B35">
          <w:rPr>
            <w:rStyle w:val="Hyperlink"/>
          </w:rPr>
          <w:t>https://www.waterintegritynetwo</w:t>
        </w:r>
        <w:r w:rsidR="000664D0" w:rsidRPr="00FA2B35">
          <w:rPr>
            <w:rStyle w:val="Hyperlink"/>
          </w:rPr>
          <w:t>r</w:t>
        </w:r>
        <w:r w:rsidR="000664D0" w:rsidRPr="00FA2B35">
          <w:rPr>
            <w:rStyle w:val="Hyperlink"/>
          </w:rPr>
          <w:t>k.net/2015/12/03/customer-complaint</w:t>
        </w:r>
      </w:hyperlink>
    </w:p>
    <w:p w14:paraId="4AD52B87" w14:textId="19F271F1" w:rsidR="00043A5C" w:rsidRDefault="00043A5C" w:rsidP="00043A5C">
      <w:r>
        <w:t>Dec 2</w:t>
      </w:r>
      <w:r>
        <w:t>9</w:t>
      </w:r>
      <w:r>
        <w:t xml:space="preserve"> 2021</w:t>
      </w:r>
    </w:p>
    <w:p w14:paraId="0F1FA641" w14:textId="77777777" w:rsidR="000664D0" w:rsidRDefault="000664D0" w:rsidP="00B56FD7"/>
    <w:p w14:paraId="61AF21B2" w14:textId="227D6AAD" w:rsidR="00B56FD7" w:rsidRDefault="00D41057" w:rsidP="00B56FD7">
      <w:hyperlink r:id="rId38" w:history="1">
        <w:r w:rsidR="00B56FD7" w:rsidRPr="000664D0">
          <w:rPr>
            <w:rStyle w:val="Hyperlink"/>
          </w:rPr>
          <w:t>https://www.waterintegritynetwork.net/2015/12/03/customer-complaint-managementmanage</w:t>
        </w:r>
        <w:r w:rsidR="00B56FD7" w:rsidRPr="000664D0">
          <w:rPr>
            <w:rStyle w:val="Hyperlink"/>
          </w:rPr>
          <w:t>m</w:t>
        </w:r>
        <w:r w:rsidR="00B56FD7" w:rsidRPr="000664D0">
          <w:rPr>
            <w:rStyle w:val="Hyperlink"/>
          </w:rPr>
          <w:t>ent/.</w:t>
        </w:r>
      </w:hyperlink>
      <w:r w:rsidR="00B56FD7">
        <w:t xml:space="preserve"> </w:t>
      </w:r>
    </w:p>
    <w:p w14:paraId="6EF3BA53" w14:textId="4380A2B2" w:rsidR="00043A5C" w:rsidRDefault="00043A5C" w:rsidP="00043A5C">
      <w:r>
        <w:t>Jan</w:t>
      </w:r>
      <w:r>
        <w:t xml:space="preserve"> </w:t>
      </w:r>
      <w:r>
        <w:t>0</w:t>
      </w:r>
      <w:r>
        <w:t>1 202</w:t>
      </w:r>
      <w:r>
        <w:t>2</w:t>
      </w:r>
    </w:p>
    <w:p w14:paraId="16AC896D" w14:textId="77777777" w:rsidR="00B56FD7" w:rsidRDefault="00B56FD7" w:rsidP="00B56FD7"/>
    <w:p w14:paraId="7420D351" w14:textId="50A79782" w:rsidR="00B56FD7" w:rsidRDefault="00D41057" w:rsidP="00B56FD7">
      <w:hyperlink r:id="rId39" w:history="1">
        <w:r w:rsidR="00B56FD7" w:rsidRPr="000664D0">
          <w:rPr>
            <w:rStyle w:val="Hyperlink"/>
          </w:rPr>
          <w:t>https://policy.usq.edu.a</w:t>
        </w:r>
        <w:r w:rsidR="00B56FD7" w:rsidRPr="000664D0">
          <w:rPr>
            <w:rStyle w:val="Hyperlink"/>
          </w:rPr>
          <w:t>u</w:t>
        </w:r>
        <w:r w:rsidR="00B56FD7" w:rsidRPr="000664D0">
          <w:rPr>
            <w:rStyle w:val="Hyperlink"/>
          </w:rPr>
          <w:t>/documents/141630PL/.</w:t>
        </w:r>
      </w:hyperlink>
      <w:r w:rsidR="00B56FD7">
        <w:t xml:space="preserve"> </w:t>
      </w:r>
    </w:p>
    <w:p w14:paraId="173FEBA7" w14:textId="08E6DD0E" w:rsidR="00043A5C" w:rsidRDefault="00043A5C" w:rsidP="00043A5C">
      <w:r>
        <w:t>Feb</w:t>
      </w:r>
      <w:r>
        <w:t xml:space="preserve"> </w:t>
      </w:r>
      <w:r>
        <w:t>14</w:t>
      </w:r>
      <w:r>
        <w:t xml:space="preserve"> 202</w:t>
      </w:r>
      <w:r>
        <w:t>2</w:t>
      </w:r>
    </w:p>
    <w:p w14:paraId="2A57B786" w14:textId="0A4035EB" w:rsidR="00B56FD7" w:rsidRDefault="00B56FD7" w:rsidP="00B56FD7"/>
    <w:p w14:paraId="02285524" w14:textId="77777777" w:rsidR="00B56FD7" w:rsidRDefault="00B56FD7" w:rsidP="00B56FD7"/>
    <w:p w14:paraId="3F237E9F" w14:textId="77777777" w:rsidR="00B616FA" w:rsidRPr="00130EFD" w:rsidRDefault="00B616FA" w:rsidP="00B616FA"/>
    <w:p w14:paraId="4FBD6BBC" w14:textId="77777777" w:rsidR="00B616FA" w:rsidRDefault="00B616FA" w:rsidP="00B616FA"/>
    <w:p w14:paraId="30DADA33" w14:textId="77777777" w:rsidR="00B616FA" w:rsidRDefault="00B616FA" w:rsidP="00B616FA"/>
    <w:p w14:paraId="56F19444" w14:textId="77777777" w:rsidR="00B616FA" w:rsidRDefault="00B616FA" w:rsidP="00B616FA"/>
    <w:sectPr w:rsidR="00B616FA" w:rsidSect="00BA5F01">
      <w:footerReference w:type="default" r:id="rId40"/>
      <w:type w:val="continuous"/>
      <w:pgSz w:w="11906" w:h="16838" w:code="9"/>
      <w:pgMar w:top="1440" w:right="1440" w:bottom="1440" w:left="1440" w:header="720" w:footer="720" w:gutter="0"/>
      <w:pgBorders w:offsetFrom="page">
        <w:top w:val="thinThickThinMediumGap" w:sz="24" w:space="24" w:color="262626" w:themeColor="text1" w:themeTint="D9"/>
        <w:left w:val="thinThickThinMediumGap" w:sz="24" w:space="24" w:color="262626" w:themeColor="text1" w:themeTint="D9"/>
        <w:bottom w:val="thinThickThinMediumGap" w:sz="24" w:space="24" w:color="262626" w:themeColor="text1" w:themeTint="D9"/>
        <w:right w:val="thinThickThinMediumGap" w:sz="24" w:space="24" w:color="262626" w:themeColor="text1" w:themeTint="D9"/>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909F8" w14:textId="77777777" w:rsidR="00D41057" w:rsidRDefault="00D41057" w:rsidP="00FB35BA">
      <w:pPr>
        <w:spacing w:after="0" w:line="240" w:lineRule="auto"/>
      </w:pPr>
      <w:r>
        <w:separator/>
      </w:r>
    </w:p>
  </w:endnote>
  <w:endnote w:type="continuationSeparator" w:id="0">
    <w:p w14:paraId="67A09063" w14:textId="77777777" w:rsidR="00D41057" w:rsidRDefault="00D41057" w:rsidP="00FB35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obe Garamond Pro Bold">
    <w:panose1 w:val="02020702060506020403"/>
    <w:charset w:val="00"/>
    <w:family w:val="roman"/>
    <w:notTrueType/>
    <w:pitch w:val="variable"/>
    <w:sig w:usb0="800000AF" w:usb1="5000205B"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8840880"/>
      <w:docPartObj>
        <w:docPartGallery w:val="Page Numbers (Bottom of Page)"/>
        <w:docPartUnique/>
      </w:docPartObj>
    </w:sdtPr>
    <w:sdtEndPr>
      <w:rPr>
        <w:color w:val="7F7F7F" w:themeColor="background1" w:themeShade="7F"/>
        <w:spacing w:val="60"/>
      </w:rPr>
    </w:sdtEndPr>
    <w:sdtContent>
      <w:p w14:paraId="2172FBE3" w14:textId="77777777" w:rsidR="00837423" w:rsidRDefault="0083742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33607FC" w14:textId="77777777" w:rsidR="00837423" w:rsidRDefault="008374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5001570"/>
      <w:docPartObj>
        <w:docPartGallery w:val="Page Numbers (Bottom of Page)"/>
        <w:docPartUnique/>
      </w:docPartObj>
    </w:sdtPr>
    <w:sdtEndPr>
      <w:rPr>
        <w:color w:val="7F7F7F" w:themeColor="background1" w:themeShade="7F"/>
        <w:spacing w:val="60"/>
      </w:rPr>
    </w:sdtEndPr>
    <w:sdtContent>
      <w:p w14:paraId="6FB0CD58" w14:textId="01A49CF6" w:rsidR="00344E52" w:rsidRDefault="00344E5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0ADB52" w14:textId="77777777" w:rsidR="00344E52" w:rsidRDefault="00344E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2D933" w14:textId="77777777" w:rsidR="00D41057" w:rsidRDefault="00D41057" w:rsidP="00FB35BA">
      <w:pPr>
        <w:spacing w:after="0" w:line="240" w:lineRule="auto"/>
      </w:pPr>
      <w:r>
        <w:separator/>
      </w:r>
    </w:p>
  </w:footnote>
  <w:footnote w:type="continuationSeparator" w:id="0">
    <w:p w14:paraId="741D0DAB" w14:textId="77777777" w:rsidR="00D41057" w:rsidRDefault="00D41057" w:rsidP="00FB35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6622"/>
    <w:multiLevelType w:val="hybridMultilevel"/>
    <w:tmpl w:val="F30E2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93648"/>
    <w:multiLevelType w:val="hybridMultilevel"/>
    <w:tmpl w:val="2DB24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2E691F"/>
    <w:multiLevelType w:val="hybridMultilevel"/>
    <w:tmpl w:val="A530C51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3EB70E1"/>
    <w:multiLevelType w:val="hybridMultilevel"/>
    <w:tmpl w:val="61407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D50D25"/>
    <w:multiLevelType w:val="hybridMultilevel"/>
    <w:tmpl w:val="40128456"/>
    <w:lvl w:ilvl="0" w:tplc="0409000F">
      <w:start w:val="1"/>
      <w:numFmt w:val="decimal"/>
      <w:lvlText w:val="%1."/>
      <w:lvlJc w:val="left"/>
      <w:pPr>
        <w:ind w:left="1498" w:hanging="360"/>
      </w:pPr>
    </w:lvl>
    <w:lvl w:ilvl="1" w:tplc="04090019" w:tentative="1">
      <w:start w:val="1"/>
      <w:numFmt w:val="lowerLetter"/>
      <w:lvlText w:val="%2."/>
      <w:lvlJc w:val="left"/>
      <w:pPr>
        <w:ind w:left="2218" w:hanging="360"/>
      </w:pPr>
    </w:lvl>
    <w:lvl w:ilvl="2" w:tplc="0409001B" w:tentative="1">
      <w:start w:val="1"/>
      <w:numFmt w:val="lowerRoman"/>
      <w:lvlText w:val="%3."/>
      <w:lvlJc w:val="right"/>
      <w:pPr>
        <w:ind w:left="2938" w:hanging="180"/>
      </w:pPr>
    </w:lvl>
    <w:lvl w:ilvl="3" w:tplc="0409000F" w:tentative="1">
      <w:start w:val="1"/>
      <w:numFmt w:val="decimal"/>
      <w:lvlText w:val="%4."/>
      <w:lvlJc w:val="left"/>
      <w:pPr>
        <w:ind w:left="3658" w:hanging="360"/>
      </w:pPr>
    </w:lvl>
    <w:lvl w:ilvl="4" w:tplc="04090019" w:tentative="1">
      <w:start w:val="1"/>
      <w:numFmt w:val="lowerLetter"/>
      <w:lvlText w:val="%5."/>
      <w:lvlJc w:val="left"/>
      <w:pPr>
        <w:ind w:left="4378" w:hanging="360"/>
      </w:pPr>
    </w:lvl>
    <w:lvl w:ilvl="5" w:tplc="0409001B" w:tentative="1">
      <w:start w:val="1"/>
      <w:numFmt w:val="lowerRoman"/>
      <w:lvlText w:val="%6."/>
      <w:lvlJc w:val="right"/>
      <w:pPr>
        <w:ind w:left="5098" w:hanging="180"/>
      </w:pPr>
    </w:lvl>
    <w:lvl w:ilvl="6" w:tplc="0409000F" w:tentative="1">
      <w:start w:val="1"/>
      <w:numFmt w:val="decimal"/>
      <w:lvlText w:val="%7."/>
      <w:lvlJc w:val="left"/>
      <w:pPr>
        <w:ind w:left="5818" w:hanging="360"/>
      </w:pPr>
    </w:lvl>
    <w:lvl w:ilvl="7" w:tplc="04090019" w:tentative="1">
      <w:start w:val="1"/>
      <w:numFmt w:val="lowerLetter"/>
      <w:lvlText w:val="%8."/>
      <w:lvlJc w:val="left"/>
      <w:pPr>
        <w:ind w:left="6538" w:hanging="360"/>
      </w:pPr>
    </w:lvl>
    <w:lvl w:ilvl="8" w:tplc="0409001B" w:tentative="1">
      <w:start w:val="1"/>
      <w:numFmt w:val="lowerRoman"/>
      <w:lvlText w:val="%9."/>
      <w:lvlJc w:val="right"/>
      <w:pPr>
        <w:ind w:left="7258" w:hanging="180"/>
      </w:pPr>
    </w:lvl>
  </w:abstractNum>
  <w:abstractNum w:abstractNumId="5" w15:restartNumberingAfterBreak="0">
    <w:nsid w:val="1153469A"/>
    <w:multiLevelType w:val="hybridMultilevel"/>
    <w:tmpl w:val="7608800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A9406D"/>
    <w:multiLevelType w:val="hybridMultilevel"/>
    <w:tmpl w:val="ADCC0EE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 w15:restartNumberingAfterBreak="0">
    <w:nsid w:val="218C249E"/>
    <w:multiLevelType w:val="hybridMultilevel"/>
    <w:tmpl w:val="0EB0C88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6315986"/>
    <w:multiLevelType w:val="hybridMultilevel"/>
    <w:tmpl w:val="49EC7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285890"/>
    <w:multiLevelType w:val="hybridMultilevel"/>
    <w:tmpl w:val="B596F4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DF5435"/>
    <w:multiLevelType w:val="hybridMultilevel"/>
    <w:tmpl w:val="66846CBE"/>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9793B79"/>
    <w:multiLevelType w:val="hybridMultilevel"/>
    <w:tmpl w:val="8598AA4C"/>
    <w:lvl w:ilvl="0" w:tplc="08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A6D4934"/>
    <w:multiLevelType w:val="hybridMultilevel"/>
    <w:tmpl w:val="E932B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14A12FE"/>
    <w:multiLevelType w:val="hybridMultilevel"/>
    <w:tmpl w:val="7F405C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F5413D"/>
    <w:multiLevelType w:val="hybridMultilevel"/>
    <w:tmpl w:val="15B63AB2"/>
    <w:lvl w:ilvl="0" w:tplc="0409000F">
      <w:start w:val="1"/>
      <w:numFmt w:val="decimal"/>
      <w:lvlText w:val="%1."/>
      <w:lvlJc w:val="left"/>
      <w:pPr>
        <w:ind w:left="2218" w:hanging="360"/>
      </w:pPr>
    </w:lvl>
    <w:lvl w:ilvl="1" w:tplc="04090019" w:tentative="1">
      <w:start w:val="1"/>
      <w:numFmt w:val="lowerLetter"/>
      <w:lvlText w:val="%2."/>
      <w:lvlJc w:val="left"/>
      <w:pPr>
        <w:ind w:left="2938" w:hanging="360"/>
      </w:pPr>
    </w:lvl>
    <w:lvl w:ilvl="2" w:tplc="0409001B" w:tentative="1">
      <w:start w:val="1"/>
      <w:numFmt w:val="lowerRoman"/>
      <w:lvlText w:val="%3."/>
      <w:lvlJc w:val="right"/>
      <w:pPr>
        <w:ind w:left="3658" w:hanging="180"/>
      </w:pPr>
    </w:lvl>
    <w:lvl w:ilvl="3" w:tplc="0409000F" w:tentative="1">
      <w:start w:val="1"/>
      <w:numFmt w:val="decimal"/>
      <w:lvlText w:val="%4."/>
      <w:lvlJc w:val="left"/>
      <w:pPr>
        <w:ind w:left="4378" w:hanging="360"/>
      </w:pPr>
    </w:lvl>
    <w:lvl w:ilvl="4" w:tplc="04090019" w:tentative="1">
      <w:start w:val="1"/>
      <w:numFmt w:val="lowerLetter"/>
      <w:lvlText w:val="%5."/>
      <w:lvlJc w:val="left"/>
      <w:pPr>
        <w:ind w:left="5098" w:hanging="360"/>
      </w:pPr>
    </w:lvl>
    <w:lvl w:ilvl="5" w:tplc="0409001B" w:tentative="1">
      <w:start w:val="1"/>
      <w:numFmt w:val="lowerRoman"/>
      <w:lvlText w:val="%6."/>
      <w:lvlJc w:val="right"/>
      <w:pPr>
        <w:ind w:left="5818" w:hanging="180"/>
      </w:pPr>
    </w:lvl>
    <w:lvl w:ilvl="6" w:tplc="0409000F" w:tentative="1">
      <w:start w:val="1"/>
      <w:numFmt w:val="decimal"/>
      <w:lvlText w:val="%7."/>
      <w:lvlJc w:val="left"/>
      <w:pPr>
        <w:ind w:left="6538" w:hanging="360"/>
      </w:pPr>
    </w:lvl>
    <w:lvl w:ilvl="7" w:tplc="04090019" w:tentative="1">
      <w:start w:val="1"/>
      <w:numFmt w:val="lowerLetter"/>
      <w:lvlText w:val="%8."/>
      <w:lvlJc w:val="left"/>
      <w:pPr>
        <w:ind w:left="7258" w:hanging="360"/>
      </w:pPr>
    </w:lvl>
    <w:lvl w:ilvl="8" w:tplc="0409001B" w:tentative="1">
      <w:start w:val="1"/>
      <w:numFmt w:val="lowerRoman"/>
      <w:lvlText w:val="%9."/>
      <w:lvlJc w:val="right"/>
      <w:pPr>
        <w:ind w:left="7978" w:hanging="180"/>
      </w:pPr>
    </w:lvl>
  </w:abstractNum>
  <w:abstractNum w:abstractNumId="15" w15:restartNumberingAfterBreak="0">
    <w:nsid w:val="3600610B"/>
    <w:multiLevelType w:val="hybridMultilevel"/>
    <w:tmpl w:val="41606AD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8462359"/>
    <w:multiLevelType w:val="hybridMultilevel"/>
    <w:tmpl w:val="5EDEFD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DCD3210"/>
    <w:multiLevelType w:val="hybridMultilevel"/>
    <w:tmpl w:val="AC8603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1C3B3E"/>
    <w:multiLevelType w:val="hybridMultilevel"/>
    <w:tmpl w:val="D7A45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C54842"/>
    <w:multiLevelType w:val="hybridMultilevel"/>
    <w:tmpl w:val="C3E6DEC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2A5370"/>
    <w:multiLevelType w:val="hybridMultilevel"/>
    <w:tmpl w:val="D1345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F97302"/>
    <w:multiLevelType w:val="hybridMultilevel"/>
    <w:tmpl w:val="DC567E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400AD0"/>
    <w:multiLevelType w:val="hybridMultilevel"/>
    <w:tmpl w:val="1CB6DC84"/>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3EC57B0"/>
    <w:multiLevelType w:val="hybridMultilevel"/>
    <w:tmpl w:val="63D8D9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C943BF"/>
    <w:multiLevelType w:val="hybridMultilevel"/>
    <w:tmpl w:val="B2062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F3081D"/>
    <w:multiLevelType w:val="hybridMultilevel"/>
    <w:tmpl w:val="93AA66FA"/>
    <w:lvl w:ilvl="0" w:tplc="FD148F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7B63AFC"/>
    <w:multiLevelType w:val="hybridMultilevel"/>
    <w:tmpl w:val="2C6EF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615B34"/>
    <w:multiLevelType w:val="hybridMultilevel"/>
    <w:tmpl w:val="27B6E7C2"/>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207129"/>
    <w:multiLevelType w:val="hybridMultilevel"/>
    <w:tmpl w:val="126881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8813B0"/>
    <w:multiLevelType w:val="hybridMultilevel"/>
    <w:tmpl w:val="DAEE86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0" w15:restartNumberingAfterBreak="0">
    <w:nsid w:val="62DB4987"/>
    <w:multiLevelType w:val="hybridMultilevel"/>
    <w:tmpl w:val="F6B6354E"/>
    <w:lvl w:ilvl="0" w:tplc="70A00D48">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63835960"/>
    <w:multiLevelType w:val="hybridMultilevel"/>
    <w:tmpl w:val="0C2C2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8D176F"/>
    <w:multiLevelType w:val="hybridMultilevel"/>
    <w:tmpl w:val="3F18C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FC55B0"/>
    <w:multiLevelType w:val="hybridMultilevel"/>
    <w:tmpl w:val="FFE0CC48"/>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CE0AC0"/>
    <w:multiLevelType w:val="hybridMultilevel"/>
    <w:tmpl w:val="8BF4B6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3641108"/>
    <w:multiLevelType w:val="hybridMultilevel"/>
    <w:tmpl w:val="057E24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5D00A48"/>
    <w:multiLevelType w:val="hybridMultilevel"/>
    <w:tmpl w:val="286E4A9E"/>
    <w:lvl w:ilvl="0" w:tplc="0C8A6706">
      <w:start w:val="1"/>
      <w:numFmt w:val="bullet"/>
      <w:lvlText w:val="●"/>
      <w:lvlJc w:val="left"/>
      <w:pPr>
        <w:tabs>
          <w:tab w:val="num" w:pos="720"/>
        </w:tabs>
        <w:ind w:left="720" w:hanging="360"/>
      </w:pPr>
      <w:rPr>
        <w:rFonts w:ascii="Times New Roman" w:hAnsi="Times New Roman" w:cs="Times New Roman" w:hint="default"/>
      </w:rPr>
    </w:lvl>
    <w:lvl w:ilvl="1" w:tplc="E84EA0A0">
      <w:start w:val="270"/>
      <w:numFmt w:val="bullet"/>
      <w:lvlText w:val="○"/>
      <w:lvlJc w:val="left"/>
      <w:pPr>
        <w:tabs>
          <w:tab w:val="num" w:pos="1440"/>
        </w:tabs>
        <w:ind w:left="1440" w:hanging="360"/>
      </w:pPr>
      <w:rPr>
        <w:rFonts w:ascii="Times New Roman" w:hAnsi="Times New Roman" w:cs="Times New Roman" w:hint="default"/>
      </w:rPr>
    </w:lvl>
    <w:lvl w:ilvl="2" w:tplc="82BA85B2">
      <w:start w:val="1"/>
      <w:numFmt w:val="bullet"/>
      <w:lvlText w:val="●"/>
      <w:lvlJc w:val="left"/>
      <w:pPr>
        <w:tabs>
          <w:tab w:val="num" w:pos="2160"/>
        </w:tabs>
        <w:ind w:left="2160" w:hanging="360"/>
      </w:pPr>
      <w:rPr>
        <w:rFonts w:ascii="Times New Roman" w:hAnsi="Times New Roman" w:cs="Times New Roman" w:hint="default"/>
      </w:rPr>
    </w:lvl>
    <w:lvl w:ilvl="3" w:tplc="85601B68">
      <w:start w:val="1"/>
      <w:numFmt w:val="bullet"/>
      <w:lvlText w:val="●"/>
      <w:lvlJc w:val="left"/>
      <w:pPr>
        <w:tabs>
          <w:tab w:val="num" w:pos="2880"/>
        </w:tabs>
        <w:ind w:left="2880" w:hanging="360"/>
      </w:pPr>
      <w:rPr>
        <w:rFonts w:ascii="Times New Roman" w:hAnsi="Times New Roman" w:cs="Times New Roman" w:hint="default"/>
      </w:rPr>
    </w:lvl>
    <w:lvl w:ilvl="4" w:tplc="E7E26952">
      <w:start w:val="1"/>
      <w:numFmt w:val="bullet"/>
      <w:lvlText w:val="●"/>
      <w:lvlJc w:val="left"/>
      <w:pPr>
        <w:tabs>
          <w:tab w:val="num" w:pos="3600"/>
        </w:tabs>
        <w:ind w:left="3600" w:hanging="360"/>
      </w:pPr>
      <w:rPr>
        <w:rFonts w:ascii="Times New Roman" w:hAnsi="Times New Roman" w:cs="Times New Roman" w:hint="default"/>
      </w:rPr>
    </w:lvl>
    <w:lvl w:ilvl="5" w:tplc="E3782638">
      <w:start w:val="1"/>
      <w:numFmt w:val="bullet"/>
      <w:lvlText w:val="●"/>
      <w:lvlJc w:val="left"/>
      <w:pPr>
        <w:tabs>
          <w:tab w:val="num" w:pos="4320"/>
        </w:tabs>
        <w:ind w:left="4320" w:hanging="360"/>
      </w:pPr>
      <w:rPr>
        <w:rFonts w:ascii="Times New Roman" w:hAnsi="Times New Roman" w:cs="Times New Roman" w:hint="default"/>
      </w:rPr>
    </w:lvl>
    <w:lvl w:ilvl="6" w:tplc="BA445EEA">
      <w:start w:val="1"/>
      <w:numFmt w:val="bullet"/>
      <w:lvlText w:val="●"/>
      <w:lvlJc w:val="left"/>
      <w:pPr>
        <w:tabs>
          <w:tab w:val="num" w:pos="5040"/>
        </w:tabs>
        <w:ind w:left="5040" w:hanging="360"/>
      </w:pPr>
      <w:rPr>
        <w:rFonts w:ascii="Times New Roman" w:hAnsi="Times New Roman" w:cs="Times New Roman" w:hint="default"/>
      </w:rPr>
    </w:lvl>
    <w:lvl w:ilvl="7" w:tplc="B748B96E">
      <w:start w:val="1"/>
      <w:numFmt w:val="bullet"/>
      <w:lvlText w:val="●"/>
      <w:lvlJc w:val="left"/>
      <w:pPr>
        <w:tabs>
          <w:tab w:val="num" w:pos="5760"/>
        </w:tabs>
        <w:ind w:left="5760" w:hanging="360"/>
      </w:pPr>
      <w:rPr>
        <w:rFonts w:ascii="Times New Roman" w:hAnsi="Times New Roman" w:cs="Times New Roman" w:hint="default"/>
      </w:rPr>
    </w:lvl>
    <w:lvl w:ilvl="8" w:tplc="4FC00800">
      <w:start w:val="1"/>
      <w:numFmt w:val="bullet"/>
      <w:lvlText w:val="●"/>
      <w:lvlJc w:val="left"/>
      <w:pPr>
        <w:tabs>
          <w:tab w:val="num" w:pos="6480"/>
        </w:tabs>
        <w:ind w:left="6480" w:hanging="360"/>
      </w:pPr>
      <w:rPr>
        <w:rFonts w:ascii="Times New Roman" w:hAnsi="Times New Roman" w:cs="Times New Roman" w:hint="default"/>
      </w:rPr>
    </w:lvl>
  </w:abstractNum>
  <w:abstractNum w:abstractNumId="37" w15:restartNumberingAfterBreak="0">
    <w:nsid w:val="77A712B0"/>
    <w:multiLevelType w:val="hybridMultilevel"/>
    <w:tmpl w:val="15AE06F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C4775F9"/>
    <w:multiLevelType w:val="hybridMultilevel"/>
    <w:tmpl w:val="3A0E7B5C"/>
    <w:lvl w:ilvl="0" w:tplc="F65CF03C">
      <w:start w:val="1"/>
      <w:numFmt w:val="bullet"/>
      <w:lvlText w:val="•"/>
      <w:lvlJc w:val="left"/>
      <w:pPr>
        <w:ind w:left="113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D01A1BC8">
      <w:start w:val="1"/>
      <w:numFmt w:val="bullet"/>
      <w:lvlText w:val="➢"/>
      <w:lvlJc w:val="left"/>
      <w:pPr>
        <w:ind w:left="18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1506CBE8">
      <w:start w:val="1"/>
      <w:numFmt w:val="bullet"/>
      <w:lvlText w:val="▪"/>
      <w:lvlJc w:val="left"/>
      <w:pPr>
        <w:ind w:left="3466"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378ED59A">
      <w:start w:val="1"/>
      <w:numFmt w:val="bullet"/>
      <w:lvlText w:val="•"/>
      <w:lvlJc w:val="left"/>
      <w:pPr>
        <w:ind w:left="4186"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36EC54AA">
      <w:start w:val="1"/>
      <w:numFmt w:val="bullet"/>
      <w:lvlText w:val="o"/>
      <w:lvlJc w:val="left"/>
      <w:pPr>
        <w:ind w:left="4906"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5900EE12">
      <w:start w:val="1"/>
      <w:numFmt w:val="bullet"/>
      <w:lvlText w:val="▪"/>
      <w:lvlJc w:val="left"/>
      <w:pPr>
        <w:ind w:left="5626"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DBA87016">
      <w:start w:val="1"/>
      <w:numFmt w:val="bullet"/>
      <w:lvlText w:val="•"/>
      <w:lvlJc w:val="left"/>
      <w:pPr>
        <w:ind w:left="6346"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6DBA107E">
      <w:start w:val="1"/>
      <w:numFmt w:val="bullet"/>
      <w:lvlText w:val="o"/>
      <w:lvlJc w:val="left"/>
      <w:pPr>
        <w:ind w:left="7066"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2C285818">
      <w:start w:val="1"/>
      <w:numFmt w:val="bullet"/>
      <w:lvlText w:val="▪"/>
      <w:lvlJc w:val="left"/>
      <w:pPr>
        <w:ind w:left="7786"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39" w15:restartNumberingAfterBreak="0">
    <w:nsid w:val="7DEF07DA"/>
    <w:multiLevelType w:val="hybridMultilevel"/>
    <w:tmpl w:val="B06E1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420177"/>
    <w:multiLevelType w:val="hybridMultilevel"/>
    <w:tmpl w:val="17BE2CF2"/>
    <w:lvl w:ilvl="0" w:tplc="FFFFFFFF">
      <w:start w:val="1"/>
      <w:numFmt w:val="upp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1" w15:restartNumberingAfterBreak="0">
    <w:nsid w:val="7F2C1C3B"/>
    <w:multiLevelType w:val="hybridMultilevel"/>
    <w:tmpl w:val="4B14D54C"/>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2" w15:restartNumberingAfterBreak="0">
    <w:nsid w:val="7FED73F5"/>
    <w:multiLevelType w:val="hybridMultilevel"/>
    <w:tmpl w:val="9846307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38"/>
  </w:num>
  <w:num w:numId="2">
    <w:abstractNumId w:val="35"/>
  </w:num>
  <w:num w:numId="3">
    <w:abstractNumId w:val="12"/>
  </w:num>
  <w:num w:numId="4">
    <w:abstractNumId w:val="15"/>
  </w:num>
  <w:num w:numId="5">
    <w:abstractNumId w:val="29"/>
  </w:num>
  <w:num w:numId="6">
    <w:abstractNumId w:val="16"/>
  </w:num>
  <w:num w:numId="7">
    <w:abstractNumId w:val="30"/>
  </w:num>
  <w:num w:numId="8">
    <w:abstractNumId w:val="36"/>
  </w:num>
  <w:num w:numId="9">
    <w:abstractNumId w:val="2"/>
  </w:num>
  <w:num w:numId="1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15"/>
  </w:num>
  <w:num w:numId="13">
    <w:abstractNumId w:val="16"/>
  </w:num>
  <w:num w:numId="14">
    <w:abstractNumId w:val="2"/>
  </w:num>
  <w:num w:numId="15">
    <w:abstractNumId w:val="27"/>
  </w:num>
  <w:num w:numId="16">
    <w:abstractNumId w:val="33"/>
  </w:num>
  <w:num w:numId="17">
    <w:abstractNumId w:val="11"/>
  </w:num>
  <w:num w:numId="18">
    <w:abstractNumId w:val="4"/>
  </w:num>
  <w:num w:numId="19">
    <w:abstractNumId w:val="14"/>
  </w:num>
  <w:num w:numId="20">
    <w:abstractNumId w:val="8"/>
  </w:num>
  <w:num w:numId="21">
    <w:abstractNumId w:val="13"/>
  </w:num>
  <w:num w:numId="22">
    <w:abstractNumId w:val="39"/>
  </w:num>
  <w:num w:numId="23">
    <w:abstractNumId w:val="32"/>
  </w:num>
  <w:num w:numId="24">
    <w:abstractNumId w:val="41"/>
  </w:num>
  <w:num w:numId="25">
    <w:abstractNumId w:val="6"/>
  </w:num>
  <w:num w:numId="26">
    <w:abstractNumId w:val="9"/>
  </w:num>
  <w:num w:numId="27">
    <w:abstractNumId w:val="19"/>
  </w:num>
  <w:num w:numId="28">
    <w:abstractNumId w:val="21"/>
  </w:num>
  <w:num w:numId="29">
    <w:abstractNumId w:val="17"/>
  </w:num>
  <w:num w:numId="30">
    <w:abstractNumId w:val="25"/>
  </w:num>
  <w:num w:numId="31">
    <w:abstractNumId w:val="34"/>
  </w:num>
  <w:num w:numId="32">
    <w:abstractNumId w:val="1"/>
  </w:num>
  <w:num w:numId="33">
    <w:abstractNumId w:val="31"/>
  </w:num>
  <w:num w:numId="34">
    <w:abstractNumId w:val="18"/>
  </w:num>
  <w:num w:numId="35">
    <w:abstractNumId w:val="20"/>
  </w:num>
  <w:num w:numId="36">
    <w:abstractNumId w:val="26"/>
  </w:num>
  <w:num w:numId="37">
    <w:abstractNumId w:val="7"/>
  </w:num>
  <w:num w:numId="38">
    <w:abstractNumId w:val="10"/>
  </w:num>
  <w:num w:numId="39">
    <w:abstractNumId w:val="22"/>
  </w:num>
  <w:num w:numId="40">
    <w:abstractNumId w:val="23"/>
  </w:num>
  <w:num w:numId="41">
    <w:abstractNumId w:val="42"/>
  </w:num>
  <w:num w:numId="42">
    <w:abstractNumId w:val="37"/>
  </w:num>
  <w:num w:numId="43">
    <w:abstractNumId w:val="0"/>
  </w:num>
  <w:num w:numId="44">
    <w:abstractNumId w:val="5"/>
  </w:num>
  <w:num w:numId="45">
    <w:abstractNumId w:val="3"/>
  </w:num>
  <w:num w:numId="46">
    <w:abstractNumId w:val="28"/>
  </w:num>
  <w:num w:numId="47">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P">
    <w15:presenceInfo w15:providerId="None" w15:userId="H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16FA"/>
    <w:rsid w:val="00002C3D"/>
    <w:rsid w:val="00004FA7"/>
    <w:rsid w:val="00034C7D"/>
    <w:rsid w:val="00036CB8"/>
    <w:rsid w:val="00043A5C"/>
    <w:rsid w:val="000664D0"/>
    <w:rsid w:val="00066693"/>
    <w:rsid w:val="00081D4C"/>
    <w:rsid w:val="00085526"/>
    <w:rsid w:val="00111250"/>
    <w:rsid w:val="00130EFD"/>
    <w:rsid w:val="00137FE2"/>
    <w:rsid w:val="00151086"/>
    <w:rsid w:val="00152FF8"/>
    <w:rsid w:val="00155483"/>
    <w:rsid w:val="00156E44"/>
    <w:rsid w:val="001608F6"/>
    <w:rsid w:val="0016578D"/>
    <w:rsid w:val="00177595"/>
    <w:rsid w:val="00181E7E"/>
    <w:rsid w:val="00186D91"/>
    <w:rsid w:val="00192561"/>
    <w:rsid w:val="00194538"/>
    <w:rsid w:val="001E4648"/>
    <w:rsid w:val="001F5DA2"/>
    <w:rsid w:val="00207002"/>
    <w:rsid w:val="002170A7"/>
    <w:rsid w:val="00237BAE"/>
    <w:rsid w:val="00237F9C"/>
    <w:rsid w:val="00253A4A"/>
    <w:rsid w:val="00283728"/>
    <w:rsid w:val="002B5378"/>
    <w:rsid w:val="002C36D2"/>
    <w:rsid w:val="002C39AF"/>
    <w:rsid w:val="002C3B8A"/>
    <w:rsid w:val="002D4A90"/>
    <w:rsid w:val="002F04EA"/>
    <w:rsid w:val="002F72E3"/>
    <w:rsid w:val="0030564B"/>
    <w:rsid w:val="0031563B"/>
    <w:rsid w:val="00344E52"/>
    <w:rsid w:val="00355091"/>
    <w:rsid w:val="0036162B"/>
    <w:rsid w:val="00373932"/>
    <w:rsid w:val="00384B54"/>
    <w:rsid w:val="003D5A98"/>
    <w:rsid w:val="003E2F30"/>
    <w:rsid w:val="004653A5"/>
    <w:rsid w:val="004C1EB5"/>
    <w:rsid w:val="004D1F63"/>
    <w:rsid w:val="004F2446"/>
    <w:rsid w:val="004F3F11"/>
    <w:rsid w:val="00514EB3"/>
    <w:rsid w:val="005363B0"/>
    <w:rsid w:val="0053777F"/>
    <w:rsid w:val="00541407"/>
    <w:rsid w:val="00546EDD"/>
    <w:rsid w:val="005541FB"/>
    <w:rsid w:val="00556302"/>
    <w:rsid w:val="00561C4A"/>
    <w:rsid w:val="005D717D"/>
    <w:rsid w:val="00600134"/>
    <w:rsid w:val="00600ACC"/>
    <w:rsid w:val="006318DF"/>
    <w:rsid w:val="006374AF"/>
    <w:rsid w:val="0064535C"/>
    <w:rsid w:val="006A7F2D"/>
    <w:rsid w:val="006B1AA5"/>
    <w:rsid w:val="006B60CA"/>
    <w:rsid w:val="006F0814"/>
    <w:rsid w:val="00700769"/>
    <w:rsid w:val="00750EE5"/>
    <w:rsid w:val="00770022"/>
    <w:rsid w:val="00772C36"/>
    <w:rsid w:val="007749E0"/>
    <w:rsid w:val="00780DDE"/>
    <w:rsid w:val="00792D9D"/>
    <w:rsid w:val="007931A7"/>
    <w:rsid w:val="007B051B"/>
    <w:rsid w:val="007C0082"/>
    <w:rsid w:val="007C5D95"/>
    <w:rsid w:val="007D2300"/>
    <w:rsid w:val="007E4E01"/>
    <w:rsid w:val="00802E0F"/>
    <w:rsid w:val="008047F7"/>
    <w:rsid w:val="00812590"/>
    <w:rsid w:val="008218B4"/>
    <w:rsid w:val="00830612"/>
    <w:rsid w:val="00830C0D"/>
    <w:rsid w:val="0083534E"/>
    <w:rsid w:val="00837423"/>
    <w:rsid w:val="00840E06"/>
    <w:rsid w:val="00841CB4"/>
    <w:rsid w:val="0084470B"/>
    <w:rsid w:val="008474F1"/>
    <w:rsid w:val="00853B0C"/>
    <w:rsid w:val="0085765C"/>
    <w:rsid w:val="008618A6"/>
    <w:rsid w:val="008A4C63"/>
    <w:rsid w:val="008B6BCA"/>
    <w:rsid w:val="008D1213"/>
    <w:rsid w:val="008D2C64"/>
    <w:rsid w:val="008F682D"/>
    <w:rsid w:val="009138C1"/>
    <w:rsid w:val="00955524"/>
    <w:rsid w:val="00967CB0"/>
    <w:rsid w:val="0097356A"/>
    <w:rsid w:val="009A16BC"/>
    <w:rsid w:val="009B42C9"/>
    <w:rsid w:val="009D21D1"/>
    <w:rsid w:val="009E668D"/>
    <w:rsid w:val="00A028A3"/>
    <w:rsid w:val="00A22362"/>
    <w:rsid w:val="00A2631F"/>
    <w:rsid w:val="00A43697"/>
    <w:rsid w:val="00A45AC2"/>
    <w:rsid w:val="00A53CBA"/>
    <w:rsid w:val="00A55CAE"/>
    <w:rsid w:val="00A71B86"/>
    <w:rsid w:val="00A72880"/>
    <w:rsid w:val="00AA40B9"/>
    <w:rsid w:val="00AC1727"/>
    <w:rsid w:val="00AC4C2F"/>
    <w:rsid w:val="00B04A7B"/>
    <w:rsid w:val="00B053F5"/>
    <w:rsid w:val="00B2241F"/>
    <w:rsid w:val="00B55861"/>
    <w:rsid w:val="00B56FD7"/>
    <w:rsid w:val="00B616FA"/>
    <w:rsid w:val="00B63C38"/>
    <w:rsid w:val="00B65511"/>
    <w:rsid w:val="00B71401"/>
    <w:rsid w:val="00B717F7"/>
    <w:rsid w:val="00BA5F01"/>
    <w:rsid w:val="00BC3CB6"/>
    <w:rsid w:val="00BD37D7"/>
    <w:rsid w:val="00C0783F"/>
    <w:rsid w:val="00C175F7"/>
    <w:rsid w:val="00C23731"/>
    <w:rsid w:val="00C363D5"/>
    <w:rsid w:val="00C429A1"/>
    <w:rsid w:val="00C44BDC"/>
    <w:rsid w:val="00C55837"/>
    <w:rsid w:val="00C56321"/>
    <w:rsid w:val="00C712A2"/>
    <w:rsid w:val="00C7164E"/>
    <w:rsid w:val="00C973A1"/>
    <w:rsid w:val="00CA4EED"/>
    <w:rsid w:val="00CD2384"/>
    <w:rsid w:val="00CD24DA"/>
    <w:rsid w:val="00CE21A8"/>
    <w:rsid w:val="00D41057"/>
    <w:rsid w:val="00D472DA"/>
    <w:rsid w:val="00D5409C"/>
    <w:rsid w:val="00D563CA"/>
    <w:rsid w:val="00D80454"/>
    <w:rsid w:val="00D92260"/>
    <w:rsid w:val="00D95EDC"/>
    <w:rsid w:val="00D97493"/>
    <w:rsid w:val="00DE71A8"/>
    <w:rsid w:val="00E0376F"/>
    <w:rsid w:val="00E714E1"/>
    <w:rsid w:val="00E76BFA"/>
    <w:rsid w:val="00E8409D"/>
    <w:rsid w:val="00ED78BD"/>
    <w:rsid w:val="00F003DE"/>
    <w:rsid w:val="00F118B3"/>
    <w:rsid w:val="00F12D05"/>
    <w:rsid w:val="00F21331"/>
    <w:rsid w:val="00F2187B"/>
    <w:rsid w:val="00F35ACE"/>
    <w:rsid w:val="00F431C0"/>
    <w:rsid w:val="00F627B9"/>
    <w:rsid w:val="00F71290"/>
    <w:rsid w:val="00F77550"/>
    <w:rsid w:val="00F878CF"/>
    <w:rsid w:val="00FB35BA"/>
    <w:rsid w:val="00FB555A"/>
    <w:rsid w:val="00FC6E69"/>
    <w:rsid w:val="00FC7BF8"/>
    <w:rsid w:val="00FE107E"/>
    <w:rsid w:val="00FF4092"/>
  </w:rsids>
  <m:mathPr>
    <m:mathFont m:val="Cambria Math"/>
    <m:brkBin m:val="before"/>
    <m:brkBinSub m:val="--"/>
    <m:smallFrac m:val="0"/>
    <m:dispDef/>
    <m:lMargin m:val="0"/>
    <m:rMargin m:val="0"/>
    <m:defJc m:val="centerGroup"/>
    <m:wrapIndent m:val="1440"/>
    <m:intLim m:val="subSup"/>
    <m:naryLim m:val="undOvr"/>
  </m:mathPr>
  <w:themeFontLang w:val="en-GB" w:bidi="ta-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47C13"/>
  <w15:chartTrackingRefBased/>
  <w15:docId w15:val="{2A6F1C3A-07A2-4504-A7E2-759F22FF6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6FA"/>
    <w:pPr>
      <w:spacing w:line="256" w:lineRule="auto"/>
    </w:pPr>
    <w:rPr>
      <w:lang w:val="en-US"/>
    </w:rPr>
  </w:style>
  <w:style w:type="paragraph" w:styleId="Heading1">
    <w:name w:val="heading 1"/>
    <w:basedOn w:val="Normal"/>
    <w:next w:val="Normal"/>
    <w:link w:val="Heading1Char"/>
    <w:uiPriority w:val="9"/>
    <w:qFormat/>
    <w:rsid w:val="00B616F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A40B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A40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16FA"/>
    <w:rPr>
      <w:rFonts w:asciiTheme="majorHAnsi" w:eastAsiaTheme="majorEastAsia" w:hAnsiTheme="majorHAnsi" w:cstheme="majorBidi"/>
      <w:color w:val="2F5496" w:themeColor="accent1" w:themeShade="BF"/>
      <w:sz w:val="32"/>
      <w:szCs w:val="32"/>
      <w:lang w:val="en-US"/>
    </w:rPr>
  </w:style>
  <w:style w:type="character" w:styleId="Hyperlink">
    <w:name w:val="Hyperlink"/>
    <w:basedOn w:val="DefaultParagraphFont"/>
    <w:uiPriority w:val="99"/>
    <w:unhideWhenUsed/>
    <w:rsid w:val="00B616FA"/>
    <w:rPr>
      <w:color w:val="0563C1" w:themeColor="hyperlink"/>
      <w:u w:val="single"/>
    </w:rPr>
  </w:style>
  <w:style w:type="paragraph" w:styleId="ListParagraph">
    <w:name w:val="List Paragraph"/>
    <w:basedOn w:val="Normal"/>
    <w:link w:val="ListParagraphChar"/>
    <w:uiPriority w:val="34"/>
    <w:qFormat/>
    <w:rsid w:val="00B616FA"/>
    <w:pPr>
      <w:ind w:left="720"/>
      <w:contextualSpacing/>
    </w:pPr>
  </w:style>
  <w:style w:type="paragraph" w:styleId="Header">
    <w:name w:val="header"/>
    <w:basedOn w:val="Normal"/>
    <w:link w:val="HeaderChar"/>
    <w:uiPriority w:val="99"/>
    <w:unhideWhenUsed/>
    <w:rsid w:val="00FB35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35BA"/>
    <w:rPr>
      <w:lang w:val="en-US"/>
    </w:rPr>
  </w:style>
  <w:style w:type="paragraph" w:styleId="Footer">
    <w:name w:val="footer"/>
    <w:basedOn w:val="Normal"/>
    <w:link w:val="FooterChar"/>
    <w:uiPriority w:val="99"/>
    <w:unhideWhenUsed/>
    <w:rsid w:val="00FB35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35BA"/>
    <w:rPr>
      <w:lang w:val="en-US"/>
    </w:rPr>
  </w:style>
  <w:style w:type="paragraph" w:styleId="BalloonText">
    <w:name w:val="Balloon Text"/>
    <w:basedOn w:val="Normal"/>
    <w:link w:val="BalloonTextChar"/>
    <w:uiPriority w:val="99"/>
    <w:semiHidden/>
    <w:unhideWhenUsed/>
    <w:rsid w:val="009E66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668D"/>
    <w:rPr>
      <w:rFonts w:ascii="Segoe UI" w:hAnsi="Segoe UI" w:cs="Segoe UI"/>
      <w:sz w:val="18"/>
      <w:szCs w:val="18"/>
      <w:lang w:val="en-US"/>
    </w:rPr>
  </w:style>
  <w:style w:type="paragraph" w:styleId="Revision">
    <w:name w:val="Revision"/>
    <w:hidden/>
    <w:uiPriority w:val="99"/>
    <w:semiHidden/>
    <w:rsid w:val="005541FB"/>
    <w:pPr>
      <w:spacing w:after="0" w:line="240" w:lineRule="auto"/>
    </w:pPr>
    <w:rPr>
      <w:lang w:val="en-US"/>
    </w:rPr>
  </w:style>
  <w:style w:type="character" w:styleId="CommentReference">
    <w:name w:val="annotation reference"/>
    <w:basedOn w:val="DefaultParagraphFont"/>
    <w:uiPriority w:val="99"/>
    <w:semiHidden/>
    <w:unhideWhenUsed/>
    <w:rsid w:val="00E714E1"/>
    <w:rPr>
      <w:sz w:val="16"/>
      <w:szCs w:val="16"/>
    </w:rPr>
  </w:style>
  <w:style w:type="paragraph" w:styleId="CommentText">
    <w:name w:val="annotation text"/>
    <w:basedOn w:val="Normal"/>
    <w:link w:val="CommentTextChar"/>
    <w:uiPriority w:val="99"/>
    <w:semiHidden/>
    <w:unhideWhenUsed/>
    <w:rsid w:val="00E714E1"/>
    <w:pPr>
      <w:spacing w:line="240" w:lineRule="auto"/>
    </w:pPr>
    <w:rPr>
      <w:sz w:val="20"/>
      <w:szCs w:val="20"/>
    </w:rPr>
  </w:style>
  <w:style w:type="character" w:customStyle="1" w:styleId="CommentTextChar">
    <w:name w:val="Comment Text Char"/>
    <w:basedOn w:val="DefaultParagraphFont"/>
    <w:link w:val="CommentText"/>
    <w:uiPriority w:val="99"/>
    <w:semiHidden/>
    <w:rsid w:val="00E714E1"/>
    <w:rPr>
      <w:sz w:val="20"/>
      <w:szCs w:val="20"/>
      <w:lang w:val="en-US"/>
    </w:rPr>
  </w:style>
  <w:style w:type="paragraph" w:styleId="CommentSubject">
    <w:name w:val="annotation subject"/>
    <w:basedOn w:val="CommentText"/>
    <w:next w:val="CommentText"/>
    <w:link w:val="CommentSubjectChar"/>
    <w:uiPriority w:val="99"/>
    <w:semiHidden/>
    <w:unhideWhenUsed/>
    <w:rsid w:val="00E714E1"/>
    <w:rPr>
      <w:b/>
      <w:bCs/>
    </w:rPr>
  </w:style>
  <w:style w:type="character" w:customStyle="1" w:styleId="CommentSubjectChar">
    <w:name w:val="Comment Subject Char"/>
    <w:basedOn w:val="CommentTextChar"/>
    <w:link w:val="CommentSubject"/>
    <w:uiPriority w:val="99"/>
    <w:semiHidden/>
    <w:rsid w:val="00E714E1"/>
    <w:rPr>
      <w:b/>
      <w:bCs/>
      <w:sz w:val="20"/>
      <w:szCs w:val="20"/>
      <w:lang w:val="en-US"/>
    </w:rPr>
  </w:style>
  <w:style w:type="character" w:styleId="UnresolvedMention">
    <w:name w:val="Unresolved Mention"/>
    <w:basedOn w:val="DefaultParagraphFont"/>
    <w:uiPriority w:val="99"/>
    <w:semiHidden/>
    <w:unhideWhenUsed/>
    <w:rsid w:val="00D95EDC"/>
    <w:rPr>
      <w:color w:val="605E5C"/>
      <w:shd w:val="clear" w:color="auto" w:fill="E1DFDD"/>
    </w:rPr>
  </w:style>
  <w:style w:type="character" w:styleId="FollowedHyperlink">
    <w:name w:val="FollowedHyperlink"/>
    <w:basedOn w:val="DefaultParagraphFont"/>
    <w:uiPriority w:val="99"/>
    <w:semiHidden/>
    <w:unhideWhenUsed/>
    <w:rsid w:val="000664D0"/>
    <w:rPr>
      <w:color w:val="954F72" w:themeColor="followedHyperlink"/>
      <w:u w:val="single"/>
    </w:rPr>
  </w:style>
  <w:style w:type="character" w:styleId="PlaceholderText">
    <w:name w:val="Placeholder Text"/>
    <w:basedOn w:val="DefaultParagraphFont"/>
    <w:uiPriority w:val="99"/>
    <w:semiHidden/>
    <w:rsid w:val="00840E06"/>
    <w:rPr>
      <w:color w:val="808080"/>
    </w:rPr>
  </w:style>
  <w:style w:type="table" w:styleId="TableGrid">
    <w:name w:val="Table Grid"/>
    <w:basedOn w:val="TableNormal"/>
    <w:uiPriority w:val="39"/>
    <w:rsid w:val="001112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AA40B9"/>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AA40B9"/>
    <w:rPr>
      <w:rFonts w:asciiTheme="majorHAnsi" w:eastAsiaTheme="majorEastAsia" w:hAnsiTheme="majorHAnsi" w:cstheme="majorBidi"/>
      <w:color w:val="1F3763" w:themeColor="accent1" w:themeShade="7F"/>
      <w:sz w:val="24"/>
      <w:szCs w:val="24"/>
      <w:lang w:val="en-US"/>
    </w:rPr>
  </w:style>
  <w:style w:type="paragraph" w:styleId="Caption">
    <w:name w:val="caption"/>
    <w:basedOn w:val="Normal"/>
    <w:next w:val="Normal"/>
    <w:uiPriority w:val="35"/>
    <w:unhideWhenUsed/>
    <w:qFormat/>
    <w:rsid w:val="00BA5F01"/>
    <w:pPr>
      <w:spacing w:after="200" w:line="240" w:lineRule="auto"/>
    </w:pPr>
    <w:rPr>
      <w:i/>
      <w:iCs/>
      <w:color w:val="44546A" w:themeColor="text2"/>
      <w:sz w:val="18"/>
      <w:szCs w:val="18"/>
    </w:rPr>
  </w:style>
  <w:style w:type="character" w:customStyle="1" w:styleId="ListParagraphChar">
    <w:name w:val="List Paragraph Char"/>
    <w:basedOn w:val="DefaultParagraphFont"/>
    <w:link w:val="ListParagraph"/>
    <w:uiPriority w:val="34"/>
    <w:rsid w:val="00A028A3"/>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5114">
      <w:bodyDiv w:val="1"/>
      <w:marLeft w:val="0"/>
      <w:marRight w:val="0"/>
      <w:marTop w:val="0"/>
      <w:marBottom w:val="0"/>
      <w:divBdr>
        <w:top w:val="none" w:sz="0" w:space="0" w:color="auto"/>
        <w:left w:val="none" w:sz="0" w:space="0" w:color="auto"/>
        <w:bottom w:val="none" w:sz="0" w:space="0" w:color="auto"/>
        <w:right w:val="none" w:sz="0" w:space="0" w:color="auto"/>
      </w:divBdr>
    </w:div>
    <w:div w:id="1173498008">
      <w:bodyDiv w:val="1"/>
      <w:marLeft w:val="0"/>
      <w:marRight w:val="0"/>
      <w:marTop w:val="0"/>
      <w:marBottom w:val="0"/>
      <w:divBdr>
        <w:top w:val="none" w:sz="0" w:space="0" w:color="auto"/>
        <w:left w:val="none" w:sz="0" w:space="0" w:color="auto"/>
        <w:bottom w:val="none" w:sz="0" w:space="0" w:color="auto"/>
        <w:right w:val="none" w:sz="0" w:space="0" w:color="auto"/>
      </w:divBdr>
    </w:div>
    <w:div w:id="1924993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policy.usq.edu.au/documents/141630PL/.%20" TargetMode="External"/><Relationship Id="rId21" Type="http://schemas.openxmlformats.org/officeDocument/2006/relationships/image" Target="media/image11.png"/><Relationship Id="rId34" Type="http://schemas.openxmlformats.org/officeDocument/2006/relationships/image" Target="media/image24.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nsumerhelpline.gov.i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waterintegritynetwork.net/2015/12/03/customer-complaint"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chart" Target="charts/chart1.xml"/><Relationship Id="rId10" Type="http://schemas.openxmlformats.org/officeDocument/2006/relationships/hyperlink" Target="https://www.pdn.ac.lk/Complaints/complaints.php"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waterintegritynetwork.net/2015/12/03/customer-complaint-managementmanagement/.%20"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cap="none" spc="0" baseline="0">
                <a:ln w="0">
                  <a:noFill/>
                </a:ln>
                <a:solidFill>
                  <a:schemeClr val="accent5">
                    <a:lumMod val="75000"/>
                  </a:schemeClr>
                </a:solidFill>
                <a:effectLst>
                  <a:outerShdw blurRad="50800" dist="38100" dir="2700000" algn="tl" rotWithShape="0">
                    <a:prstClr val="black">
                      <a:alpha val="40000"/>
                    </a:prstClr>
                  </a:outerShdw>
                </a:effectLst>
                <a:latin typeface="+mn-lt"/>
                <a:ea typeface="+mn-ea"/>
                <a:cs typeface="+mn-cs"/>
              </a:defRPr>
            </a:pPr>
            <a:r>
              <a:rPr lang="en-US" b="0" cap="none" spc="0">
                <a:ln w="0">
                  <a:noFill/>
                </a:ln>
                <a:solidFill>
                  <a:schemeClr val="accent5">
                    <a:lumMod val="75000"/>
                  </a:schemeClr>
                </a:solidFill>
                <a:effectLst>
                  <a:outerShdw blurRad="50800" dist="38100" dir="2700000" algn="tl" rotWithShape="0">
                    <a:prstClr val="black">
                      <a:alpha val="40000"/>
                    </a:prstClr>
                  </a:outerShdw>
                </a:effectLst>
              </a:rPr>
              <a:t>Acceptance</a:t>
            </a:r>
            <a:r>
              <a:rPr lang="en-US" b="0" cap="none" spc="0" baseline="0">
                <a:ln w="0">
                  <a:noFill/>
                </a:ln>
                <a:solidFill>
                  <a:schemeClr val="accent5">
                    <a:lumMod val="75000"/>
                  </a:schemeClr>
                </a:solidFill>
                <a:effectLst>
                  <a:outerShdw blurRad="50800" dist="38100" dir="2700000" algn="tl" rotWithShape="0">
                    <a:prstClr val="black">
                      <a:alpha val="40000"/>
                    </a:prstClr>
                  </a:outerShdw>
                </a:effectLst>
              </a:rPr>
              <a:t> Test</a:t>
            </a:r>
          </a:p>
        </c:rich>
      </c:tx>
      <c:overlay val="0"/>
      <c:spPr>
        <a:noFill/>
        <a:ln>
          <a:noFill/>
        </a:ln>
        <a:effectLst/>
      </c:spPr>
      <c:txPr>
        <a:bodyPr rot="0" spcFirstLastPara="1" vertOverflow="ellipsis" vert="horz" wrap="square" anchor="ctr" anchorCtr="1"/>
        <a:lstStyle/>
        <a:p>
          <a:pPr>
            <a:defRPr sz="1400" b="0" i="0" u="none" strike="noStrike" kern="1200" cap="none" spc="0" baseline="0">
              <a:ln w="0">
                <a:noFill/>
              </a:ln>
              <a:solidFill>
                <a:schemeClr val="accent5">
                  <a:lumMod val="75000"/>
                </a:schemeClr>
              </a:solidFill>
              <a:effectLst>
                <a:outerShdw blurRad="50800" dist="38100" dir="2700000" algn="tl" rotWithShape="0">
                  <a:prstClr val="black">
                    <a:alpha val="40000"/>
                  </a:prstClr>
                </a:outerShdw>
              </a:effectLst>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Sheet1!$B$1</c:f>
              <c:strCache>
                <c:ptCount val="1"/>
                <c:pt idx="0">
                  <c:v>Development Team</c:v>
                </c:pt>
              </c:strCache>
            </c:strRef>
          </c:tx>
          <c:spPr>
            <a:solidFill>
              <a:schemeClr val="accent1">
                <a:shade val="76000"/>
              </a:schemeClr>
            </a:solidFill>
            <a:ln>
              <a:noFill/>
            </a:ln>
            <a:effectLst/>
            <a:sp3d/>
          </c:spPr>
          <c:invertIfNegative val="0"/>
          <c:cat>
            <c:strRef>
              <c:f>Sheet1!$A$2:$A$5</c:f>
              <c:strCache>
                <c:ptCount val="4"/>
                <c:pt idx="0">
                  <c:v>Exellent</c:v>
                </c:pt>
                <c:pt idx="1">
                  <c:v>Good</c:v>
                </c:pt>
                <c:pt idx="2">
                  <c:v>Average</c:v>
                </c:pt>
                <c:pt idx="3">
                  <c:v>Poor</c:v>
                </c:pt>
              </c:strCache>
            </c:strRef>
          </c:cat>
          <c:val>
            <c:numRef>
              <c:f>Sheet1!$B$2:$B$5</c:f>
              <c:numCache>
                <c:formatCode>General</c:formatCode>
                <c:ptCount val="4"/>
                <c:pt idx="0">
                  <c:v>4.3</c:v>
                </c:pt>
                <c:pt idx="1">
                  <c:v>2.5</c:v>
                </c:pt>
                <c:pt idx="2">
                  <c:v>3.5</c:v>
                </c:pt>
                <c:pt idx="3">
                  <c:v>0.5</c:v>
                </c:pt>
              </c:numCache>
            </c:numRef>
          </c:val>
          <c:extLst>
            <c:ext xmlns:c16="http://schemas.microsoft.com/office/drawing/2014/chart" uri="{C3380CC4-5D6E-409C-BE32-E72D297353CC}">
              <c16:uniqueId val="{00000000-2191-4D60-9808-BB827E8131F9}"/>
            </c:ext>
          </c:extLst>
        </c:ser>
        <c:ser>
          <c:idx val="1"/>
          <c:order val="1"/>
          <c:tx>
            <c:strRef>
              <c:f>Sheet1!$C$1</c:f>
              <c:strCache>
                <c:ptCount val="1"/>
                <c:pt idx="0">
                  <c:v>Outside Users</c:v>
                </c:pt>
              </c:strCache>
            </c:strRef>
          </c:tx>
          <c:spPr>
            <a:solidFill>
              <a:schemeClr val="accent1">
                <a:tint val="77000"/>
              </a:schemeClr>
            </a:solidFill>
            <a:ln>
              <a:noFill/>
            </a:ln>
            <a:effectLst/>
            <a:sp3d/>
          </c:spPr>
          <c:invertIfNegative val="0"/>
          <c:cat>
            <c:strRef>
              <c:f>Sheet1!$A$2:$A$5</c:f>
              <c:strCache>
                <c:ptCount val="4"/>
                <c:pt idx="0">
                  <c:v>Exellent</c:v>
                </c:pt>
                <c:pt idx="1">
                  <c:v>Good</c:v>
                </c:pt>
                <c:pt idx="2">
                  <c:v>Average</c:v>
                </c:pt>
                <c:pt idx="3">
                  <c:v>Poor</c:v>
                </c:pt>
              </c:strCache>
            </c:strRef>
          </c:cat>
          <c:val>
            <c:numRef>
              <c:f>Sheet1!$C$2:$C$5</c:f>
              <c:numCache>
                <c:formatCode>General</c:formatCode>
                <c:ptCount val="4"/>
                <c:pt idx="0">
                  <c:v>2.4</c:v>
                </c:pt>
                <c:pt idx="1">
                  <c:v>4.4000000000000004</c:v>
                </c:pt>
                <c:pt idx="2">
                  <c:v>2.8</c:v>
                </c:pt>
                <c:pt idx="3">
                  <c:v>0.8</c:v>
                </c:pt>
              </c:numCache>
            </c:numRef>
          </c:val>
          <c:extLst>
            <c:ext xmlns:c16="http://schemas.microsoft.com/office/drawing/2014/chart" uri="{C3380CC4-5D6E-409C-BE32-E72D297353CC}">
              <c16:uniqueId val="{00000001-2191-4D60-9808-BB827E8131F9}"/>
            </c:ext>
          </c:extLst>
        </c:ser>
        <c:dLbls>
          <c:showLegendKey val="0"/>
          <c:showVal val="0"/>
          <c:showCatName val="0"/>
          <c:showSerName val="0"/>
          <c:showPercent val="0"/>
          <c:showBubbleSize val="0"/>
        </c:dLbls>
        <c:gapWidth val="150"/>
        <c:shape val="box"/>
        <c:axId val="1602927135"/>
        <c:axId val="1602926719"/>
        <c:axId val="0"/>
      </c:bar3DChart>
      <c:catAx>
        <c:axId val="1602927135"/>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2926719"/>
        <c:crosses val="autoZero"/>
        <c:auto val="1"/>
        <c:lblAlgn val="ctr"/>
        <c:lblOffset val="100"/>
        <c:noMultiLvlLbl val="0"/>
      </c:catAx>
      <c:valAx>
        <c:axId val="16029267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2927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 id="14">
  <a:schemeClr val="accent1"/>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4FE6C-BFA8-4AD4-9D85-8FEFD9A0A8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37</Pages>
  <Words>5784</Words>
  <Characters>32975</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Nashath</dc:creator>
  <cp:keywords/>
  <dc:description/>
  <cp:lastModifiedBy>Loona SQUARE</cp:lastModifiedBy>
  <cp:revision>12</cp:revision>
  <cp:lastPrinted>2022-06-24T18:40:00Z</cp:lastPrinted>
  <dcterms:created xsi:type="dcterms:W3CDTF">2022-07-01T18:31:00Z</dcterms:created>
  <dcterms:modified xsi:type="dcterms:W3CDTF">2022-07-02T07:09:00Z</dcterms:modified>
</cp:coreProperties>
</file>